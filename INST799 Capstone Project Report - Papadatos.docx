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B62621" w14:textId="04384501" w:rsidR="00774854" w:rsidRPr="00774854" w:rsidRDefault="00774854" w:rsidP="00872542">
      <w:pPr>
        <w:rPr>
          <w:rFonts w:cs="Arial"/>
          <w:b/>
          <w:color w:val="4F81BD" w:themeColor="accent1"/>
          <w:sz w:val="28"/>
          <w:szCs w:val="28"/>
        </w:rPr>
      </w:pPr>
      <w:r w:rsidRPr="00774854">
        <w:rPr>
          <w:rFonts w:cs="Arial"/>
          <w:b/>
          <w:color w:val="4F81BD" w:themeColor="accent1"/>
          <w:sz w:val="28"/>
          <w:szCs w:val="28"/>
        </w:rPr>
        <w:t>Ca</w:t>
      </w:r>
      <w:r w:rsidR="00315726" w:rsidRPr="00774854">
        <w:rPr>
          <w:rFonts w:cs="Arial"/>
          <w:b/>
          <w:color w:val="4F81BD" w:themeColor="accent1"/>
          <w:sz w:val="28"/>
          <w:szCs w:val="28"/>
        </w:rPr>
        <w:t xml:space="preserve">pstone Project </w:t>
      </w:r>
      <w:r w:rsidRPr="00774854">
        <w:rPr>
          <w:rFonts w:cs="Arial"/>
          <w:b/>
          <w:color w:val="4F81BD" w:themeColor="accent1"/>
          <w:sz w:val="28"/>
          <w:szCs w:val="28"/>
        </w:rPr>
        <w:t>– Designing a touch screen application to help young children develop programming skills</w:t>
      </w:r>
    </w:p>
    <w:p w14:paraId="29562AE2" w14:textId="079723C6" w:rsidR="0060651E" w:rsidRDefault="00315726" w:rsidP="0060651E">
      <w:pPr>
        <w:pStyle w:val="Subtitle"/>
      </w:pPr>
      <w:r w:rsidRPr="00774854">
        <w:t>Panagis Papadatos</w:t>
      </w:r>
      <w:r w:rsidR="00774854" w:rsidRPr="00774854">
        <w:t xml:space="preserve">, </w:t>
      </w:r>
      <w:r w:rsidR="00553D06" w:rsidRPr="00774854">
        <w:t xml:space="preserve">Advisors: </w:t>
      </w:r>
      <w:r w:rsidR="00C352C3" w:rsidRPr="00774854">
        <w:t>Tamara Clegg</w:t>
      </w:r>
      <w:r w:rsidR="00C352C3">
        <w:t>, Mona Leigh Guha</w:t>
      </w:r>
    </w:p>
    <w:sdt>
      <w:sdtPr>
        <w:rPr>
          <w:rFonts w:eastAsiaTheme="minorHAnsi" w:cs="Arial"/>
          <w:b w:val="0"/>
          <w:bCs w:val="0"/>
          <w:color w:val="auto"/>
          <w:sz w:val="22"/>
          <w:szCs w:val="22"/>
        </w:rPr>
        <w:id w:val="1370971996"/>
        <w:docPartObj>
          <w:docPartGallery w:val="Table of Contents"/>
          <w:docPartUnique/>
        </w:docPartObj>
      </w:sdtPr>
      <w:sdtContent>
        <w:p w14:paraId="69B7DAC5" w14:textId="77777777" w:rsidR="0060651E" w:rsidRPr="00EE6AB3" w:rsidRDefault="0060651E" w:rsidP="0060651E">
          <w:pPr>
            <w:pStyle w:val="TOCHeading"/>
            <w:rPr>
              <w:rStyle w:val="Heading1Char"/>
            </w:rPr>
          </w:pPr>
          <w:r w:rsidRPr="00EE6AB3">
            <w:rPr>
              <w:rStyle w:val="Heading1Char"/>
            </w:rPr>
            <w:t>Table of Contents</w:t>
          </w:r>
        </w:p>
        <w:p w14:paraId="4F4536B2" w14:textId="77777777" w:rsidR="000F0F10" w:rsidRDefault="000C7451">
          <w:pPr>
            <w:pStyle w:val="TOC1"/>
            <w:tabs>
              <w:tab w:val="left" w:pos="440"/>
              <w:tab w:val="right" w:leader="dot" w:pos="9350"/>
            </w:tabs>
            <w:rPr>
              <w:rFonts w:asciiTheme="minorHAnsi" w:eastAsiaTheme="minorEastAsia" w:hAnsiTheme="minorHAnsi"/>
              <w:noProof/>
            </w:rPr>
          </w:pPr>
          <w:r>
            <w:rPr>
              <w:rFonts w:cs="Arial"/>
            </w:rPr>
            <w:fldChar w:fldCharType="begin"/>
          </w:r>
          <w:r>
            <w:rPr>
              <w:rFonts w:cs="Arial"/>
            </w:rPr>
            <w:instrText xml:space="preserve"> TOC \o "1-2" \h \z \u </w:instrText>
          </w:r>
          <w:r>
            <w:rPr>
              <w:rFonts w:cs="Arial"/>
            </w:rPr>
            <w:fldChar w:fldCharType="separate"/>
          </w:r>
          <w:hyperlink w:anchor="_Toc354012655" w:history="1">
            <w:r w:rsidR="000F0F10" w:rsidRPr="00925242">
              <w:rPr>
                <w:rStyle w:val="Hyperlink"/>
                <w:noProof/>
              </w:rPr>
              <w:t>1</w:t>
            </w:r>
            <w:r w:rsidR="000F0F10">
              <w:rPr>
                <w:rFonts w:asciiTheme="minorHAnsi" w:eastAsiaTheme="minorEastAsia" w:hAnsiTheme="minorHAnsi"/>
                <w:noProof/>
              </w:rPr>
              <w:tab/>
            </w:r>
            <w:r w:rsidR="000F0F10" w:rsidRPr="00925242">
              <w:rPr>
                <w:rStyle w:val="Hyperlink"/>
                <w:noProof/>
              </w:rPr>
              <w:t>Thesis Statement</w:t>
            </w:r>
            <w:r w:rsidR="000F0F10">
              <w:rPr>
                <w:noProof/>
                <w:webHidden/>
              </w:rPr>
              <w:tab/>
            </w:r>
            <w:r w:rsidR="000F0F10">
              <w:rPr>
                <w:noProof/>
                <w:webHidden/>
              </w:rPr>
              <w:fldChar w:fldCharType="begin"/>
            </w:r>
            <w:r w:rsidR="000F0F10">
              <w:rPr>
                <w:noProof/>
                <w:webHidden/>
              </w:rPr>
              <w:instrText xml:space="preserve"> PAGEREF _Toc354012655 \h </w:instrText>
            </w:r>
            <w:r w:rsidR="000F0F10">
              <w:rPr>
                <w:noProof/>
                <w:webHidden/>
              </w:rPr>
            </w:r>
            <w:r w:rsidR="000F0F10">
              <w:rPr>
                <w:noProof/>
                <w:webHidden/>
              </w:rPr>
              <w:fldChar w:fldCharType="separate"/>
            </w:r>
            <w:r w:rsidR="000F0F10">
              <w:rPr>
                <w:noProof/>
                <w:webHidden/>
              </w:rPr>
              <w:t>2</w:t>
            </w:r>
            <w:r w:rsidR="000F0F10">
              <w:rPr>
                <w:noProof/>
                <w:webHidden/>
              </w:rPr>
              <w:fldChar w:fldCharType="end"/>
            </w:r>
          </w:hyperlink>
        </w:p>
        <w:p w14:paraId="2D5017FE" w14:textId="77777777" w:rsidR="000F0F10" w:rsidRDefault="000F0F10">
          <w:pPr>
            <w:pStyle w:val="TOC1"/>
            <w:tabs>
              <w:tab w:val="left" w:pos="440"/>
              <w:tab w:val="right" w:leader="dot" w:pos="9350"/>
            </w:tabs>
            <w:rPr>
              <w:rFonts w:asciiTheme="minorHAnsi" w:eastAsiaTheme="minorEastAsia" w:hAnsiTheme="minorHAnsi"/>
              <w:noProof/>
            </w:rPr>
          </w:pPr>
          <w:hyperlink w:anchor="_Toc354012656" w:history="1">
            <w:r w:rsidRPr="00925242">
              <w:rPr>
                <w:rStyle w:val="Hyperlink"/>
                <w:noProof/>
              </w:rPr>
              <w:t>2</w:t>
            </w:r>
            <w:r>
              <w:rPr>
                <w:rFonts w:asciiTheme="minorHAnsi" w:eastAsiaTheme="minorEastAsia" w:hAnsiTheme="minorHAnsi"/>
                <w:noProof/>
              </w:rPr>
              <w:tab/>
            </w:r>
            <w:r w:rsidRPr="00925242">
              <w:rPr>
                <w:rStyle w:val="Hyperlink"/>
                <w:noProof/>
              </w:rPr>
              <w:t>Abstract</w:t>
            </w:r>
            <w:r>
              <w:rPr>
                <w:noProof/>
                <w:webHidden/>
              </w:rPr>
              <w:tab/>
            </w:r>
            <w:r>
              <w:rPr>
                <w:noProof/>
                <w:webHidden/>
              </w:rPr>
              <w:fldChar w:fldCharType="begin"/>
            </w:r>
            <w:r>
              <w:rPr>
                <w:noProof/>
                <w:webHidden/>
              </w:rPr>
              <w:instrText xml:space="preserve"> PAGEREF _Toc354012656 \h </w:instrText>
            </w:r>
            <w:r>
              <w:rPr>
                <w:noProof/>
                <w:webHidden/>
              </w:rPr>
            </w:r>
            <w:r>
              <w:rPr>
                <w:noProof/>
                <w:webHidden/>
              </w:rPr>
              <w:fldChar w:fldCharType="separate"/>
            </w:r>
            <w:r>
              <w:rPr>
                <w:noProof/>
                <w:webHidden/>
              </w:rPr>
              <w:t>2</w:t>
            </w:r>
            <w:r>
              <w:rPr>
                <w:noProof/>
                <w:webHidden/>
              </w:rPr>
              <w:fldChar w:fldCharType="end"/>
            </w:r>
          </w:hyperlink>
        </w:p>
        <w:p w14:paraId="74B53021" w14:textId="77777777" w:rsidR="000F0F10" w:rsidRDefault="000F0F10">
          <w:pPr>
            <w:pStyle w:val="TOC1"/>
            <w:tabs>
              <w:tab w:val="left" w:pos="440"/>
              <w:tab w:val="right" w:leader="dot" w:pos="9350"/>
            </w:tabs>
            <w:rPr>
              <w:rFonts w:asciiTheme="minorHAnsi" w:eastAsiaTheme="minorEastAsia" w:hAnsiTheme="minorHAnsi"/>
              <w:noProof/>
            </w:rPr>
          </w:pPr>
          <w:hyperlink w:anchor="_Toc354012657" w:history="1">
            <w:r w:rsidRPr="00925242">
              <w:rPr>
                <w:rStyle w:val="Hyperlink"/>
                <w:noProof/>
              </w:rPr>
              <w:t>3</w:t>
            </w:r>
            <w:r>
              <w:rPr>
                <w:rFonts w:asciiTheme="minorHAnsi" w:eastAsiaTheme="minorEastAsia" w:hAnsiTheme="minorHAnsi"/>
                <w:noProof/>
              </w:rPr>
              <w:tab/>
            </w:r>
            <w:r w:rsidRPr="00925242">
              <w:rPr>
                <w:rStyle w:val="Hyperlink"/>
                <w:noProof/>
              </w:rPr>
              <w:t>Introduction</w:t>
            </w:r>
            <w:r>
              <w:rPr>
                <w:noProof/>
                <w:webHidden/>
              </w:rPr>
              <w:tab/>
            </w:r>
            <w:r>
              <w:rPr>
                <w:noProof/>
                <w:webHidden/>
              </w:rPr>
              <w:fldChar w:fldCharType="begin"/>
            </w:r>
            <w:r>
              <w:rPr>
                <w:noProof/>
                <w:webHidden/>
              </w:rPr>
              <w:instrText xml:space="preserve"> PAGEREF _Toc354012657 \h </w:instrText>
            </w:r>
            <w:r>
              <w:rPr>
                <w:noProof/>
                <w:webHidden/>
              </w:rPr>
            </w:r>
            <w:r>
              <w:rPr>
                <w:noProof/>
                <w:webHidden/>
              </w:rPr>
              <w:fldChar w:fldCharType="separate"/>
            </w:r>
            <w:r>
              <w:rPr>
                <w:noProof/>
                <w:webHidden/>
              </w:rPr>
              <w:t>2</w:t>
            </w:r>
            <w:r>
              <w:rPr>
                <w:noProof/>
                <w:webHidden/>
              </w:rPr>
              <w:fldChar w:fldCharType="end"/>
            </w:r>
          </w:hyperlink>
        </w:p>
        <w:p w14:paraId="66045F6B" w14:textId="77777777" w:rsidR="000F0F10" w:rsidRDefault="000F0F10">
          <w:pPr>
            <w:pStyle w:val="TOC1"/>
            <w:tabs>
              <w:tab w:val="left" w:pos="440"/>
              <w:tab w:val="right" w:leader="dot" w:pos="9350"/>
            </w:tabs>
            <w:rPr>
              <w:rFonts w:asciiTheme="minorHAnsi" w:eastAsiaTheme="minorEastAsia" w:hAnsiTheme="minorHAnsi"/>
              <w:noProof/>
            </w:rPr>
          </w:pPr>
          <w:hyperlink w:anchor="_Toc354012658" w:history="1">
            <w:r w:rsidRPr="00925242">
              <w:rPr>
                <w:rStyle w:val="Hyperlink"/>
                <w:noProof/>
              </w:rPr>
              <w:t>4</w:t>
            </w:r>
            <w:r>
              <w:rPr>
                <w:rFonts w:asciiTheme="minorHAnsi" w:eastAsiaTheme="minorEastAsia" w:hAnsiTheme="minorHAnsi"/>
                <w:noProof/>
              </w:rPr>
              <w:tab/>
            </w:r>
            <w:r w:rsidRPr="00925242">
              <w:rPr>
                <w:rStyle w:val="Hyperlink"/>
                <w:noProof/>
              </w:rPr>
              <w:t>Background</w:t>
            </w:r>
            <w:r>
              <w:rPr>
                <w:noProof/>
                <w:webHidden/>
              </w:rPr>
              <w:tab/>
            </w:r>
            <w:r>
              <w:rPr>
                <w:noProof/>
                <w:webHidden/>
              </w:rPr>
              <w:fldChar w:fldCharType="begin"/>
            </w:r>
            <w:r>
              <w:rPr>
                <w:noProof/>
                <w:webHidden/>
              </w:rPr>
              <w:instrText xml:space="preserve"> PAGEREF _Toc354012658 \h </w:instrText>
            </w:r>
            <w:r>
              <w:rPr>
                <w:noProof/>
                <w:webHidden/>
              </w:rPr>
            </w:r>
            <w:r>
              <w:rPr>
                <w:noProof/>
                <w:webHidden/>
              </w:rPr>
              <w:fldChar w:fldCharType="separate"/>
            </w:r>
            <w:r>
              <w:rPr>
                <w:noProof/>
                <w:webHidden/>
              </w:rPr>
              <w:t>3</w:t>
            </w:r>
            <w:r>
              <w:rPr>
                <w:noProof/>
                <w:webHidden/>
              </w:rPr>
              <w:fldChar w:fldCharType="end"/>
            </w:r>
          </w:hyperlink>
        </w:p>
        <w:p w14:paraId="50CD6868" w14:textId="77777777" w:rsidR="000F0F10" w:rsidRDefault="000F0F10">
          <w:pPr>
            <w:pStyle w:val="TOC2"/>
            <w:tabs>
              <w:tab w:val="left" w:pos="880"/>
              <w:tab w:val="right" w:leader="dot" w:pos="9350"/>
            </w:tabs>
            <w:rPr>
              <w:rFonts w:asciiTheme="minorHAnsi" w:eastAsiaTheme="minorEastAsia" w:hAnsiTheme="minorHAnsi"/>
              <w:noProof/>
            </w:rPr>
          </w:pPr>
          <w:hyperlink w:anchor="_Toc354012659" w:history="1">
            <w:r w:rsidRPr="00925242">
              <w:rPr>
                <w:rStyle w:val="Hyperlink"/>
                <w:noProof/>
              </w:rPr>
              <w:t>4.1</w:t>
            </w:r>
            <w:r>
              <w:rPr>
                <w:rFonts w:asciiTheme="minorHAnsi" w:eastAsiaTheme="minorEastAsia" w:hAnsiTheme="minorHAnsi"/>
                <w:noProof/>
              </w:rPr>
              <w:tab/>
            </w:r>
            <w:r w:rsidRPr="00925242">
              <w:rPr>
                <w:rStyle w:val="Hyperlink"/>
                <w:noProof/>
              </w:rPr>
              <w:t>Limitations of the field</w:t>
            </w:r>
            <w:r>
              <w:rPr>
                <w:noProof/>
                <w:webHidden/>
              </w:rPr>
              <w:tab/>
            </w:r>
            <w:r>
              <w:rPr>
                <w:noProof/>
                <w:webHidden/>
              </w:rPr>
              <w:fldChar w:fldCharType="begin"/>
            </w:r>
            <w:r>
              <w:rPr>
                <w:noProof/>
                <w:webHidden/>
              </w:rPr>
              <w:instrText xml:space="preserve"> PAGEREF _Toc354012659 \h </w:instrText>
            </w:r>
            <w:r>
              <w:rPr>
                <w:noProof/>
                <w:webHidden/>
              </w:rPr>
            </w:r>
            <w:r>
              <w:rPr>
                <w:noProof/>
                <w:webHidden/>
              </w:rPr>
              <w:fldChar w:fldCharType="separate"/>
            </w:r>
            <w:r>
              <w:rPr>
                <w:noProof/>
                <w:webHidden/>
              </w:rPr>
              <w:t>5</w:t>
            </w:r>
            <w:r>
              <w:rPr>
                <w:noProof/>
                <w:webHidden/>
              </w:rPr>
              <w:fldChar w:fldCharType="end"/>
            </w:r>
          </w:hyperlink>
        </w:p>
        <w:p w14:paraId="732B4421" w14:textId="77777777" w:rsidR="000F0F10" w:rsidRDefault="000F0F10">
          <w:pPr>
            <w:pStyle w:val="TOC1"/>
            <w:tabs>
              <w:tab w:val="left" w:pos="440"/>
              <w:tab w:val="right" w:leader="dot" w:pos="9350"/>
            </w:tabs>
            <w:rPr>
              <w:rFonts w:asciiTheme="minorHAnsi" w:eastAsiaTheme="minorEastAsia" w:hAnsiTheme="minorHAnsi"/>
              <w:noProof/>
            </w:rPr>
          </w:pPr>
          <w:hyperlink w:anchor="_Toc354012660" w:history="1">
            <w:r w:rsidRPr="00925242">
              <w:rPr>
                <w:rStyle w:val="Hyperlink"/>
                <w:noProof/>
              </w:rPr>
              <w:t>5</w:t>
            </w:r>
            <w:r>
              <w:rPr>
                <w:rFonts w:asciiTheme="minorHAnsi" w:eastAsiaTheme="minorEastAsia" w:hAnsiTheme="minorHAnsi"/>
                <w:noProof/>
              </w:rPr>
              <w:tab/>
            </w:r>
            <w:r w:rsidRPr="00925242">
              <w:rPr>
                <w:rStyle w:val="Hyperlink"/>
                <w:noProof/>
              </w:rPr>
              <w:t>Description of the Product</w:t>
            </w:r>
            <w:r>
              <w:rPr>
                <w:noProof/>
                <w:webHidden/>
              </w:rPr>
              <w:tab/>
            </w:r>
            <w:r>
              <w:rPr>
                <w:noProof/>
                <w:webHidden/>
              </w:rPr>
              <w:fldChar w:fldCharType="begin"/>
            </w:r>
            <w:r>
              <w:rPr>
                <w:noProof/>
                <w:webHidden/>
              </w:rPr>
              <w:instrText xml:space="preserve"> PAGEREF _Toc354012660 \h </w:instrText>
            </w:r>
            <w:r>
              <w:rPr>
                <w:noProof/>
                <w:webHidden/>
              </w:rPr>
            </w:r>
            <w:r>
              <w:rPr>
                <w:noProof/>
                <w:webHidden/>
              </w:rPr>
              <w:fldChar w:fldCharType="separate"/>
            </w:r>
            <w:r>
              <w:rPr>
                <w:noProof/>
                <w:webHidden/>
              </w:rPr>
              <w:t>5</w:t>
            </w:r>
            <w:r>
              <w:rPr>
                <w:noProof/>
                <w:webHidden/>
              </w:rPr>
              <w:fldChar w:fldCharType="end"/>
            </w:r>
          </w:hyperlink>
        </w:p>
        <w:p w14:paraId="5DE1AAD6" w14:textId="77777777" w:rsidR="000F0F10" w:rsidRDefault="000F0F10">
          <w:pPr>
            <w:pStyle w:val="TOC2"/>
            <w:tabs>
              <w:tab w:val="left" w:pos="880"/>
              <w:tab w:val="right" w:leader="dot" w:pos="9350"/>
            </w:tabs>
            <w:rPr>
              <w:rFonts w:asciiTheme="minorHAnsi" w:eastAsiaTheme="minorEastAsia" w:hAnsiTheme="minorHAnsi"/>
              <w:noProof/>
            </w:rPr>
          </w:pPr>
          <w:hyperlink w:anchor="_Toc354012661" w:history="1">
            <w:r w:rsidRPr="00925242">
              <w:rPr>
                <w:rStyle w:val="Hyperlink"/>
                <w:noProof/>
              </w:rPr>
              <w:t>5.1</w:t>
            </w:r>
            <w:r>
              <w:rPr>
                <w:rFonts w:asciiTheme="minorHAnsi" w:eastAsiaTheme="minorEastAsia" w:hAnsiTheme="minorHAnsi"/>
                <w:noProof/>
              </w:rPr>
              <w:tab/>
            </w:r>
            <w:r w:rsidRPr="00925242">
              <w:rPr>
                <w:rStyle w:val="Hyperlink"/>
                <w:noProof/>
              </w:rPr>
              <w:t>Interface</w:t>
            </w:r>
            <w:r>
              <w:rPr>
                <w:noProof/>
                <w:webHidden/>
              </w:rPr>
              <w:tab/>
            </w:r>
            <w:r>
              <w:rPr>
                <w:noProof/>
                <w:webHidden/>
              </w:rPr>
              <w:fldChar w:fldCharType="begin"/>
            </w:r>
            <w:r>
              <w:rPr>
                <w:noProof/>
                <w:webHidden/>
              </w:rPr>
              <w:instrText xml:space="preserve"> PAGEREF _Toc354012661 \h </w:instrText>
            </w:r>
            <w:r>
              <w:rPr>
                <w:noProof/>
                <w:webHidden/>
              </w:rPr>
            </w:r>
            <w:r>
              <w:rPr>
                <w:noProof/>
                <w:webHidden/>
              </w:rPr>
              <w:fldChar w:fldCharType="separate"/>
            </w:r>
            <w:r>
              <w:rPr>
                <w:noProof/>
                <w:webHidden/>
              </w:rPr>
              <w:t>5</w:t>
            </w:r>
            <w:r>
              <w:rPr>
                <w:noProof/>
                <w:webHidden/>
              </w:rPr>
              <w:fldChar w:fldCharType="end"/>
            </w:r>
          </w:hyperlink>
        </w:p>
        <w:p w14:paraId="3563AF88" w14:textId="77777777" w:rsidR="000F0F10" w:rsidRDefault="000F0F10">
          <w:pPr>
            <w:pStyle w:val="TOC2"/>
            <w:tabs>
              <w:tab w:val="left" w:pos="880"/>
              <w:tab w:val="right" w:leader="dot" w:pos="9350"/>
            </w:tabs>
            <w:rPr>
              <w:rFonts w:asciiTheme="minorHAnsi" w:eastAsiaTheme="minorEastAsia" w:hAnsiTheme="minorHAnsi"/>
              <w:noProof/>
            </w:rPr>
          </w:pPr>
          <w:hyperlink w:anchor="_Toc354012662" w:history="1">
            <w:r w:rsidRPr="00925242">
              <w:rPr>
                <w:rStyle w:val="Hyperlink"/>
                <w:noProof/>
              </w:rPr>
              <w:t>5.2</w:t>
            </w:r>
            <w:r>
              <w:rPr>
                <w:rFonts w:asciiTheme="minorHAnsi" w:eastAsiaTheme="minorEastAsia" w:hAnsiTheme="minorHAnsi"/>
                <w:noProof/>
              </w:rPr>
              <w:tab/>
            </w:r>
            <w:r w:rsidRPr="00925242">
              <w:rPr>
                <w:rStyle w:val="Hyperlink"/>
                <w:noProof/>
              </w:rPr>
              <w:t>Related Concepts</w:t>
            </w:r>
            <w:r>
              <w:rPr>
                <w:noProof/>
                <w:webHidden/>
              </w:rPr>
              <w:tab/>
            </w:r>
            <w:r>
              <w:rPr>
                <w:noProof/>
                <w:webHidden/>
              </w:rPr>
              <w:fldChar w:fldCharType="begin"/>
            </w:r>
            <w:r>
              <w:rPr>
                <w:noProof/>
                <w:webHidden/>
              </w:rPr>
              <w:instrText xml:space="preserve"> PAGEREF _Toc354012662 \h </w:instrText>
            </w:r>
            <w:r>
              <w:rPr>
                <w:noProof/>
                <w:webHidden/>
              </w:rPr>
            </w:r>
            <w:r>
              <w:rPr>
                <w:noProof/>
                <w:webHidden/>
              </w:rPr>
              <w:fldChar w:fldCharType="separate"/>
            </w:r>
            <w:r>
              <w:rPr>
                <w:noProof/>
                <w:webHidden/>
              </w:rPr>
              <w:t>6</w:t>
            </w:r>
            <w:r>
              <w:rPr>
                <w:noProof/>
                <w:webHidden/>
              </w:rPr>
              <w:fldChar w:fldCharType="end"/>
            </w:r>
          </w:hyperlink>
        </w:p>
        <w:p w14:paraId="4C51BB70" w14:textId="77777777" w:rsidR="000F0F10" w:rsidRDefault="000F0F10">
          <w:pPr>
            <w:pStyle w:val="TOC2"/>
            <w:tabs>
              <w:tab w:val="left" w:pos="880"/>
              <w:tab w:val="right" w:leader="dot" w:pos="9350"/>
            </w:tabs>
            <w:rPr>
              <w:rFonts w:asciiTheme="minorHAnsi" w:eastAsiaTheme="minorEastAsia" w:hAnsiTheme="minorHAnsi"/>
              <w:noProof/>
            </w:rPr>
          </w:pPr>
          <w:hyperlink w:anchor="_Toc354012663" w:history="1">
            <w:r w:rsidRPr="00925242">
              <w:rPr>
                <w:rStyle w:val="Hyperlink"/>
                <w:noProof/>
              </w:rPr>
              <w:t>5.3</w:t>
            </w:r>
            <w:r>
              <w:rPr>
                <w:rFonts w:asciiTheme="minorHAnsi" w:eastAsiaTheme="minorEastAsia" w:hAnsiTheme="minorHAnsi"/>
                <w:noProof/>
              </w:rPr>
              <w:tab/>
            </w:r>
            <w:r w:rsidRPr="00925242">
              <w:rPr>
                <w:rStyle w:val="Hyperlink"/>
                <w:noProof/>
              </w:rPr>
              <w:t>Level Progression</w:t>
            </w:r>
            <w:r>
              <w:rPr>
                <w:noProof/>
                <w:webHidden/>
              </w:rPr>
              <w:tab/>
            </w:r>
            <w:r>
              <w:rPr>
                <w:noProof/>
                <w:webHidden/>
              </w:rPr>
              <w:fldChar w:fldCharType="begin"/>
            </w:r>
            <w:r>
              <w:rPr>
                <w:noProof/>
                <w:webHidden/>
              </w:rPr>
              <w:instrText xml:space="preserve"> PAGEREF _Toc354012663 \h </w:instrText>
            </w:r>
            <w:r>
              <w:rPr>
                <w:noProof/>
                <w:webHidden/>
              </w:rPr>
            </w:r>
            <w:r>
              <w:rPr>
                <w:noProof/>
                <w:webHidden/>
              </w:rPr>
              <w:fldChar w:fldCharType="separate"/>
            </w:r>
            <w:r>
              <w:rPr>
                <w:noProof/>
                <w:webHidden/>
              </w:rPr>
              <w:t>7</w:t>
            </w:r>
            <w:r>
              <w:rPr>
                <w:noProof/>
                <w:webHidden/>
              </w:rPr>
              <w:fldChar w:fldCharType="end"/>
            </w:r>
          </w:hyperlink>
        </w:p>
        <w:p w14:paraId="76909904" w14:textId="77777777" w:rsidR="000F0F10" w:rsidRDefault="000F0F10">
          <w:pPr>
            <w:pStyle w:val="TOC2"/>
            <w:tabs>
              <w:tab w:val="left" w:pos="880"/>
              <w:tab w:val="right" w:leader="dot" w:pos="9350"/>
            </w:tabs>
            <w:rPr>
              <w:rFonts w:asciiTheme="minorHAnsi" w:eastAsiaTheme="minorEastAsia" w:hAnsiTheme="minorHAnsi"/>
              <w:noProof/>
            </w:rPr>
          </w:pPr>
          <w:hyperlink w:anchor="_Toc354012664" w:history="1">
            <w:r w:rsidRPr="00925242">
              <w:rPr>
                <w:rStyle w:val="Hyperlink"/>
                <w:noProof/>
              </w:rPr>
              <w:t>5.4</w:t>
            </w:r>
            <w:r>
              <w:rPr>
                <w:rFonts w:asciiTheme="minorHAnsi" w:eastAsiaTheme="minorEastAsia" w:hAnsiTheme="minorHAnsi"/>
                <w:noProof/>
              </w:rPr>
              <w:tab/>
            </w:r>
            <w:r w:rsidRPr="00925242">
              <w:rPr>
                <w:rStyle w:val="Hyperlink"/>
                <w:noProof/>
              </w:rPr>
              <w:t>Instructions</w:t>
            </w:r>
            <w:r>
              <w:rPr>
                <w:noProof/>
                <w:webHidden/>
              </w:rPr>
              <w:tab/>
            </w:r>
            <w:r>
              <w:rPr>
                <w:noProof/>
                <w:webHidden/>
              </w:rPr>
              <w:fldChar w:fldCharType="begin"/>
            </w:r>
            <w:r>
              <w:rPr>
                <w:noProof/>
                <w:webHidden/>
              </w:rPr>
              <w:instrText xml:space="preserve"> PAGEREF _Toc354012664 \h </w:instrText>
            </w:r>
            <w:r>
              <w:rPr>
                <w:noProof/>
                <w:webHidden/>
              </w:rPr>
            </w:r>
            <w:r>
              <w:rPr>
                <w:noProof/>
                <w:webHidden/>
              </w:rPr>
              <w:fldChar w:fldCharType="separate"/>
            </w:r>
            <w:r>
              <w:rPr>
                <w:noProof/>
                <w:webHidden/>
              </w:rPr>
              <w:t>13</w:t>
            </w:r>
            <w:r>
              <w:rPr>
                <w:noProof/>
                <w:webHidden/>
              </w:rPr>
              <w:fldChar w:fldCharType="end"/>
            </w:r>
          </w:hyperlink>
        </w:p>
        <w:p w14:paraId="244B2CC9" w14:textId="77777777" w:rsidR="000F0F10" w:rsidRDefault="000F0F10">
          <w:pPr>
            <w:pStyle w:val="TOC2"/>
            <w:tabs>
              <w:tab w:val="left" w:pos="880"/>
              <w:tab w:val="right" w:leader="dot" w:pos="9350"/>
            </w:tabs>
            <w:rPr>
              <w:rFonts w:asciiTheme="minorHAnsi" w:eastAsiaTheme="minorEastAsia" w:hAnsiTheme="minorHAnsi"/>
              <w:noProof/>
            </w:rPr>
          </w:pPr>
          <w:hyperlink w:anchor="_Toc354012665" w:history="1">
            <w:r w:rsidRPr="00925242">
              <w:rPr>
                <w:rStyle w:val="Hyperlink"/>
                <w:noProof/>
              </w:rPr>
              <w:t>5.5</w:t>
            </w:r>
            <w:r>
              <w:rPr>
                <w:rFonts w:asciiTheme="minorHAnsi" w:eastAsiaTheme="minorEastAsia" w:hAnsiTheme="minorHAnsi"/>
                <w:noProof/>
              </w:rPr>
              <w:tab/>
            </w:r>
            <w:r w:rsidRPr="00925242">
              <w:rPr>
                <w:rStyle w:val="Hyperlink"/>
                <w:noProof/>
              </w:rPr>
              <w:t>Connection to the concepts being learned</w:t>
            </w:r>
            <w:r>
              <w:rPr>
                <w:noProof/>
                <w:webHidden/>
              </w:rPr>
              <w:tab/>
            </w:r>
            <w:r>
              <w:rPr>
                <w:noProof/>
                <w:webHidden/>
              </w:rPr>
              <w:fldChar w:fldCharType="begin"/>
            </w:r>
            <w:r>
              <w:rPr>
                <w:noProof/>
                <w:webHidden/>
              </w:rPr>
              <w:instrText xml:space="preserve"> PAGEREF _Toc354012665 \h </w:instrText>
            </w:r>
            <w:r>
              <w:rPr>
                <w:noProof/>
                <w:webHidden/>
              </w:rPr>
            </w:r>
            <w:r>
              <w:rPr>
                <w:noProof/>
                <w:webHidden/>
              </w:rPr>
              <w:fldChar w:fldCharType="separate"/>
            </w:r>
            <w:r>
              <w:rPr>
                <w:noProof/>
                <w:webHidden/>
              </w:rPr>
              <w:t>14</w:t>
            </w:r>
            <w:r>
              <w:rPr>
                <w:noProof/>
                <w:webHidden/>
              </w:rPr>
              <w:fldChar w:fldCharType="end"/>
            </w:r>
          </w:hyperlink>
        </w:p>
        <w:p w14:paraId="7301D815" w14:textId="77777777" w:rsidR="000F0F10" w:rsidRDefault="000F0F10">
          <w:pPr>
            <w:pStyle w:val="TOC1"/>
            <w:tabs>
              <w:tab w:val="left" w:pos="440"/>
              <w:tab w:val="right" w:leader="dot" w:pos="9350"/>
            </w:tabs>
            <w:rPr>
              <w:rFonts w:asciiTheme="minorHAnsi" w:eastAsiaTheme="minorEastAsia" w:hAnsiTheme="minorHAnsi"/>
              <w:noProof/>
            </w:rPr>
          </w:pPr>
          <w:hyperlink w:anchor="_Toc354012666" w:history="1">
            <w:r w:rsidRPr="00925242">
              <w:rPr>
                <w:rStyle w:val="Hyperlink"/>
                <w:noProof/>
              </w:rPr>
              <w:t>6</w:t>
            </w:r>
            <w:r>
              <w:rPr>
                <w:rFonts w:asciiTheme="minorHAnsi" w:eastAsiaTheme="minorEastAsia" w:hAnsiTheme="minorHAnsi"/>
                <w:noProof/>
              </w:rPr>
              <w:tab/>
            </w:r>
            <w:r w:rsidRPr="00925242">
              <w:rPr>
                <w:rStyle w:val="Hyperlink"/>
                <w:noProof/>
              </w:rPr>
              <w:t>Design and Evaluation</w:t>
            </w:r>
            <w:r>
              <w:rPr>
                <w:noProof/>
                <w:webHidden/>
              </w:rPr>
              <w:tab/>
            </w:r>
            <w:r>
              <w:rPr>
                <w:noProof/>
                <w:webHidden/>
              </w:rPr>
              <w:fldChar w:fldCharType="begin"/>
            </w:r>
            <w:r>
              <w:rPr>
                <w:noProof/>
                <w:webHidden/>
              </w:rPr>
              <w:instrText xml:space="preserve"> PAGEREF _Toc354012666 \h </w:instrText>
            </w:r>
            <w:r>
              <w:rPr>
                <w:noProof/>
                <w:webHidden/>
              </w:rPr>
            </w:r>
            <w:r>
              <w:rPr>
                <w:noProof/>
                <w:webHidden/>
              </w:rPr>
              <w:fldChar w:fldCharType="separate"/>
            </w:r>
            <w:r>
              <w:rPr>
                <w:noProof/>
                <w:webHidden/>
              </w:rPr>
              <w:t>14</w:t>
            </w:r>
            <w:r>
              <w:rPr>
                <w:noProof/>
                <w:webHidden/>
              </w:rPr>
              <w:fldChar w:fldCharType="end"/>
            </w:r>
          </w:hyperlink>
        </w:p>
        <w:p w14:paraId="28CB9F42" w14:textId="77777777" w:rsidR="000F0F10" w:rsidRDefault="000F0F10">
          <w:pPr>
            <w:pStyle w:val="TOC2"/>
            <w:tabs>
              <w:tab w:val="left" w:pos="880"/>
              <w:tab w:val="right" w:leader="dot" w:pos="9350"/>
            </w:tabs>
            <w:rPr>
              <w:rFonts w:asciiTheme="minorHAnsi" w:eastAsiaTheme="minorEastAsia" w:hAnsiTheme="minorHAnsi"/>
              <w:noProof/>
            </w:rPr>
          </w:pPr>
          <w:hyperlink w:anchor="_Toc354012667" w:history="1">
            <w:r w:rsidRPr="00925242">
              <w:rPr>
                <w:rStyle w:val="Hyperlink"/>
                <w:noProof/>
              </w:rPr>
              <w:t>6.1</w:t>
            </w:r>
            <w:r>
              <w:rPr>
                <w:rFonts w:asciiTheme="minorHAnsi" w:eastAsiaTheme="minorEastAsia" w:hAnsiTheme="minorHAnsi"/>
                <w:noProof/>
              </w:rPr>
              <w:tab/>
            </w:r>
            <w:r w:rsidRPr="00925242">
              <w:rPr>
                <w:rStyle w:val="Hyperlink"/>
                <w:noProof/>
              </w:rPr>
              <w:t>Summary of the methods used</w:t>
            </w:r>
            <w:r>
              <w:rPr>
                <w:noProof/>
                <w:webHidden/>
              </w:rPr>
              <w:tab/>
            </w:r>
            <w:r>
              <w:rPr>
                <w:noProof/>
                <w:webHidden/>
              </w:rPr>
              <w:fldChar w:fldCharType="begin"/>
            </w:r>
            <w:r>
              <w:rPr>
                <w:noProof/>
                <w:webHidden/>
              </w:rPr>
              <w:instrText xml:space="preserve"> PAGEREF _Toc354012667 \h </w:instrText>
            </w:r>
            <w:r>
              <w:rPr>
                <w:noProof/>
                <w:webHidden/>
              </w:rPr>
            </w:r>
            <w:r>
              <w:rPr>
                <w:noProof/>
                <w:webHidden/>
              </w:rPr>
              <w:fldChar w:fldCharType="separate"/>
            </w:r>
            <w:r>
              <w:rPr>
                <w:noProof/>
                <w:webHidden/>
              </w:rPr>
              <w:t>14</w:t>
            </w:r>
            <w:r>
              <w:rPr>
                <w:noProof/>
                <w:webHidden/>
              </w:rPr>
              <w:fldChar w:fldCharType="end"/>
            </w:r>
          </w:hyperlink>
        </w:p>
        <w:p w14:paraId="26A963BF" w14:textId="77777777" w:rsidR="000F0F10" w:rsidRDefault="000F0F10">
          <w:pPr>
            <w:pStyle w:val="TOC2"/>
            <w:tabs>
              <w:tab w:val="left" w:pos="880"/>
              <w:tab w:val="right" w:leader="dot" w:pos="9350"/>
            </w:tabs>
            <w:rPr>
              <w:rFonts w:asciiTheme="minorHAnsi" w:eastAsiaTheme="minorEastAsia" w:hAnsiTheme="minorHAnsi"/>
              <w:noProof/>
            </w:rPr>
          </w:pPr>
          <w:hyperlink w:anchor="_Toc354012668" w:history="1">
            <w:r w:rsidRPr="00925242">
              <w:rPr>
                <w:rStyle w:val="Hyperlink"/>
                <w:noProof/>
              </w:rPr>
              <w:t>6.2</w:t>
            </w:r>
            <w:r>
              <w:rPr>
                <w:rFonts w:asciiTheme="minorHAnsi" w:eastAsiaTheme="minorEastAsia" w:hAnsiTheme="minorHAnsi"/>
                <w:noProof/>
              </w:rPr>
              <w:tab/>
            </w:r>
            <w:r w:rsidRPr="00925242">
              <w:rPr>
                <w:rStyle w:val="Hyperlink"/>
                <w:noProof/>
                <w:shd w:val="solid" w:color="FFFFFF" w:fill="FFFFFF"/>
              </w:rPr>
              <w:t>How the literature informed the design</w:t>
            </w:r>
            <w:r>
              <w:rPr>
                <w:noProof/>
                <w:webHidden/>
              </w:rPr>
              <w:tab/>
            </w:r>
            <w:r>
              <w:rPr>
                <w:noProof/>
                <w:webHidden/>
              </w:rPr>
              <w:fldChar w:fldCharType="begin"/>
            </w:r>
            <w:r>
              <w:rPr>
                <w:noProof/>
                <w:webHidden/>
              </w:rPr>
              <w:instrText xml:space="preserve"> PAGEREF _Toc354012668 \h </w:instrText>
            </w:r>
            <w:r>
              <w:rPr>
                <w:noProof/>
                <w:webHidden/>
              </w:rPr>
            </w:r>
            <w:r>
              <w:rPr>
                <w:noProof/>
                <w:webHidden/>
              </w:rPr>
              <w:fldChar w:fldCharType="separate"/>
            </w:r>
            <w:r>
              <w:rPr>
                <w:noProof/>
                <w:webHidden/>
              </w:rPr>
              <w:t>15</w:t>
            </w:r>
            <w:r>
              <w:rPr>
                <w:noProof/>
                <w:webHidden/>
              </w:rPr>
              <w:fldChar w:fldCharType="end"/>
            </w:r>
          </w:hyperlink>
        </w:p>
        <w:p w14:paraId="4B6455C7" w14:textId="77777777" w:rsidR="000F0F10" w:rsidRDefault="000F0F10">
          <w:pPr>
            <w:pStyle w:val="TOC2"/>
            <w:tabs>
              <w:tab w:val="left" w:pos="880"/>
              <w:tab w:val="right" w:leader="dot" w:pos="9350"/>
            </w:tabs>
            <w:rPr>
              <w:rFonts w:asciiTheme="minorHAnsi" w:eastAsiaTheme="minorEastAsia" w:hAnsiTheme="minorHAnsi"/>
              <w:noProof/>
            </w:rPr>
          </w:pPr>
          <w:hyperlink w:anchor="_Toc354012669" w:history="1">
            <w:r w:rsidRPr="00925242">
              <w:rPr>
                <w:rStyle w:val="Hyperlink"/>
                <w:noProof/>
              </w:rPr>
              <w:t>6.3</w:t>
            </w:r>
            <w:r>
              <w:rPr>
                <w:rFonts w:asciiTheme="minorHAnsi" w:eastAsiaTheme="minorEastAsia" w:hAnsiTheme="minorHAnsi"/>
                <w:noProof/>
              </w:rPr>
              <w:tab/>
            </w:r>
            <w:r w:rsidRPr="00925242">
              <w:rPr>
                <w:rStyle w:val="Hyperlink"/>
                <w:noProof/>
              </w:rPr>
              <w:t>Kidsteam</w:t>
            </w:r>
            <w:r>
              <w:rPr>
                <w:noProof/>
                <w:webHidden/>
              </w:rPr>
              <w:tab/>
            </w:r>
            <w:r>
              <w:rPr>
                <w:noProof/>
                <w:webHidden/>
              </w:rPr>
              <w:fldChar w:fldCharType="begin"/>
            </w:r>
            <w:r>
              <w:rPr>
                <w:noProof/>
                <w:webHidden/>
              </w:rPr>
              <w:instrText xml:space="preserve"> PAGEREF _Toc354012669 \h </w:instrText>
            </w:r>
            <w:r>
              <w:rPr>
                <w:noProof/>
                <w:webHidden/>
              </w:rPr>
            </w:r>
            <w:r>
              <w:rPr>
                <w:noProof/>
                <w:webHidden/>
              </w:rPr>
              <w:fldChar w:fldCharType="separate"/>
            </w:r>
            <w:r>
              <w:rPr>
                <w:noProof/>
                <w:webHidden/>
              </w:rPr>
              <w:t>15</w:t>
            </w:r>
            <w:r>
              <w:rPr>
                <w:noProof/>
                <w:webHidden/>
              </w:rPr>
              <w:fldChar w:fldCharType="end"/>
            </w:r>
          </w:hyperlink>
        </w:p>
        <w:p w14:paraId="633B8064" w14:textId="77777777" w:rsidR="000F0F10" w:rsidRDefault="000F0F10">
          <w:pPr>
            <w:pStyle w:val="TOC2"/>
            <w:tabs>
              <w:tab w:val="left" w:pos="880"/>
              <w:tab w:val="right" w:leader="dot" w:pos="9350"/>
            </w:tabs>
            <w:rPr>
              <w:rFonts w:asciiTheme="minorHAnsi" w:eastAsiaTheme="minorEastAsia" w:hAnsiTheme="minorHAnsi"/>
              <w:noProof/>
            </w:rPr>
          </w:pPr>
          <w:hyperlink w:anchor="_Toc354012670" w:history="1">
            <w:r w:rsidRPr="00925242">
              <w:rPr>
                <w:rStyle w:val="Hyperlink"/>
                <w:rFonts w:cs="Arial"/>
                <w:noProof/>
              </w:rPr>
              <w:t>6.4</w:t>
            </w:r>
            <w:r>
              <w:rPr>
                <w:rFonts w:asciiTheme="minorHAnsi" w:eastAsiaTheme="minorEastAsia" w:hAnsiTheme="minorHAnsi"/>
                <w:noProof/>
              </w:rPr>
              <w:tab/>
            </w:r>
            <w:r w:rsidRPr="00925242">
              <w:rPr>
                <w:rStyle w:val="Hyperlink"/>
                <w:noProof/>
              </w:rPr>
              <w:t>Design Session 1: Robot activity &amp; drawing of iPad application</w:t>
            </w:r>
            <w:r>
              <w:rPr>
                <w:noProof/>
                <w:webHidden/>
              </w:rPr>
              <w:tab/>
            </w:r>
            <w:r>
              <w:rPr>
                <w:noProof/>
                <w:webHidden/>
              </w:rPr>
              <w:fldChar w:fldCharType="begin"/>
            </w:r>
            <w:r>
              <w:rPr>
                <w:noProof/>
                <w:webHidden/>
              </w:rPr>
              <w:instrText xml:space="preserve"> PAGEREF _Toc354012670 \h </w:instrText>
            </w:r>
            <w:r>
              <w:rPr>
                <w:noProof/>
                <w:webHidden/>
              </w:rPr>
            </w:r>
            <w:r>
              <w:rPr>
                <w:noProof/>
                <w:webHidden/>
              </w:rPr>
              <w:fldChar w:fldCharType="separate"/>
            </w:r>
            <w:r>
              <w:rPr>
                <w:noProof/>
                <w:webHidden/>
              </w:rPr>
              <w:t>15</w:t>
            </w:r>
            <w:r>
              <w:rPr>
                <w:noProof/>
                <w:webHidden/>
              </w:rPr>
              <w:fldChar w:fldCharType="end"/>
            </w:r>
          </w:hyperlink>
        </w:p>
        <w:p w14:paraId="7CB97901" w14:textId="77777777" w:rsidR="000F0F10" w:rsidRDefault="000F0F10">
          <w:pPr>
            <w:pStyle w:val="TOC2"/>
            <w:tabs>
              <w:tab w:val="left" w:pos="880"/>
              <w:tab w:val="right" w:leader="dot" w:pos="9350"/>
            </w:tabs>
            <w:rPr>
              <w:rFonts w:asciiTheme="minorHAnsi" w:eastAsiaTheme="minorEastAsia" w:hAnsiTheme="minorHAnsi"/>
              <w:noProof/>
            </w:rPr>
          </w:pPr>
          <w:hyperlink w:anchor="_Toc354012671" w:history="1">
            <w:r w:rsidRPr="00925242">
              <w:rPr>
                <w:rStyle w:val="Hyperlink"/>
                <w:noProof/>
              </w:rPr>
              <w:t>6.5</w:t>
            </w:r>
            <w:r>
              <w:rPr>
                <w:rFonts w:asciiTheme="minorHAnsi" w:eastAsiaTheme="minorEastAsia" w:hAnsiTheme="minorHAnsi"/>
                <w:noProof/>
              </w:rPr>
              <w:tab/>
            </w:r>
            <w:r w:rsidRPr="00925242">
              <w:rPr>
                <w:rStyle w:val="Hyperlink"/>
                <w:noProof/>
              </w:rPr>
              <w:t>Kidsteam Design Session 2: Layered elaboration</w:t>
            </w:r>
            <w:r>
              <w:rPr>
                <w:noProof/>
                <w:webHidden/>
              </w:rPr>
              <w:tab/>
            </w:r>
            <w:r>
              <w:rPr>
                <w:noProof/>
                <w:webHidden/>
              </w:rPr>
              <w:fldChar w:fldCharType="begin"/>
            </w:r>
            <w:r>
              <w:rPr>
                <w:noProof/>
                <w:webHidden/>
              </w:rPr>
              <w:instrText xml:space="preserve"> PAGEREF _Toc354012671 \h </w:instrText>
            </w:r>
            <w:r>
              <w:rPr>
                <w:noProof/>
                <w:webHidden/>
              </w:rPr>
            </w:r>
            <w:r>
              <w:rPr>
                <w:noProof/>
                <w:webHidden/>
              </w:rPr>
              <w:fldChar w:fldCharType="separate"/>
            </w:r>
            <w:r>
              <w:rPr>
                <w:noProof/>
                <w:webHidden/>
              </w:rPr>
              <w:t>17</w:t>
            </w:r>
            <w:r>
              <w:rPr>
                <w:noProof/>
                <w:webHidden/>
              </w:rPr>
              <w:fldChar w:fldCharType="end"/>
            </w:r>
          </w:hyperlink>
        </w:p>
        <w:p w14:paraId="72642527" w14:textId="77777777" w:rsidR="000F0F10" w:rsidRDefault="000F0F10">
          <w:pPr>
            <w:pStyle w:val="TOC2"/>
            <w:tabs>
              <w:tab w:val="left" w:pos="880"/>
              <w:tab w:val="right" w:leader="dot" w:pos="9350"/>
            </w:tabs>
            <w:rPr>
              <w:rFonts w:asciiTheme="minorHAnsi" w:eastAsiaTheme="minorEastAsia" w:hAnsiTheme="minorHAnsi"/>
              <w:noProof/>
            </w:rPr>
          </w:pPr>
          <w:hyperlink w:anchor="_Toc354012672" w:history="1">
            <w:r w:rsidRPr="00925242">
              <w:rPr>
                <w:rStyle w:val="Hyperlink"/>
                <w:noProof/>
              </w:rPr>
              <w:t>6.6</w:t>
            </w:r>
            <w:r>
              <w:rPr>
                <w:rFonts w:asciiTheme="minorHAnsi" w:eastAsiaTheme="minorEastAsia" w:hAnsiTheme="minorHAnsi"/>
                <w:noProof/>
              </w:rPr>
              <w:tab/>
            </w:r>
            <w:r w:rsidRPr="00925242">
              <w:rPr>
                <w:rStyle w:val="Hyperlink"/>
                <w:noProof/>
              </w:rPr>
              <w:t>Formative evaluation with experts (Teachers)</w:t>
            </w:r>
            <w:r>
              <w:rPr>
                <w:noProof/>
                <w:webHidden/>
              </w:rPr>
              <w:tab/>
            </w:r>
            <w:r>
              <w:rPr>
                <w:noProof/>
                <w:webHidden/>
              </w:rPr>
              <w:fldChar w:fldCharType="begin"/>
            </w:r>
            <w:r>
              <w:rPr>
                <w:noProof/>
                <w:webHidden/>
              </w:rPr>
              <w:instrText xml:space="preserve"> PAGEREF _Toc354012672 \h </w:instrText>
            </w:r>
            <w:r>
              <w:rPr>
                <w:noProof/>
                <w:webHidden/>
              </w:rPr>
            </w:r>
            <w:r>
              <w:rPr>
                <w:noProof/>
                <w:webHidden/>
              </w:rPr>
              <w:fldChar w:fldCharType="separate"/>
            </w:r>
            <w:r>
              <w:rPr>
                <w:noProof/>
                <w:webHidden/>
              </w:rPr>
              <w:t>19</w:t>
            </w:r>
            <w:r>
              <w:rPr>
                <w:noProof/>
                <w:webHidden/>
              </w:rPr>
              <w:fldChar w:fldCharType="end"/>
            </w:r>
          </w:hyperlink>
        </w:p>
        <w:p w14:paraId="06F24ADF" w14:textId="77777777" w:rsidR="000F0F10" w:rsidRDefault="000F0F10">
          <w:pPr>
            <w:pStyle w:val="TOC2"/>
            <w:tabs>
              <w:tab w:val="left" w:pos="880"/>
              <w:tab w:val="right" w:leader="dot" w:pos="9350"/>
            </w:tabs>
            <w:rPr>
              <w:rFonts w:asciiTheme="minorHAnsi" w:eastAsiaTheme="minorEastAsia" w:hAnsiTheme="minorHAnsi"/>
              <w:noProof/>
            </w:rPr>
          </w:pPr>
          <w:hyperlink w:anchor="_Toc354012673" w:history="1">
            <w:r w:rsidRPr="00925242">
              <w:rPr>
                <w:rStyle w:val="Hyperlink"/>
                <w:noProof/>
              </w:rPr>
              <w:t>6.7</w:t>
            </w:r>
            <w:r>
              <w:rPr>
                <w:rFonts w:asciiTheme="minorHAnsi" w:eastAsiaTheme="minorEastAsia" w:hAnsiTheme="minorHAnsi"/>
                <w:noProof/>
              </w:rPr>
              <w:tab/>
            </w:r>
            <w:r w:rsidRPr="00925242">
              <w:rPr>
                <w:rStyle w:val="Hyperlink"/>
                <w:noProof/>
              </w:rPr>
              <w:t>Formative Evaluation with young children</w:t>
            </w:r>
            <w:r>
              <w:rPr>
                <w:noProof/>
                <w:webHidden/>
              </w:rPr>
              <w:tab/>
            </w:r>
            <w:r>
              <w:rPr>
                <w:noProof/>
                <w:webHidden/>
              </w:rPr>
              <w:fldChar w:fldCharType="begin"/>
            </w:r>
            <w:r>
              <w:rPr>
                <w:noProof/>
                <w:webHidden/>
              </w:rPr>
              <w:instrText xml:space="preserve"> PAGEREF _Toc354012673 \h </w:instrText>
            </w:r>
            <w:r>
              <w:rPr>
                <w:noProof/>
                <w:webHidden/>
              </w:rPr>
            </w:r>
            <w:r>
              <w:rPr>
                <w:noProof/>
                <w:webHidden/>
              </w:rPr>
              <w:fldChar w:fldCharType="separate"/>
            </w:r>
            <w:r>
              <w:rPr>
                <w:noProof/>
                <w:webHidden/>
              </w:rPr>
              <w:t>22</w:t>
            </w:r>
            <w:r>
              <w:rPr>
                <w:noProof/>
                <w:webHidden/>
              </w:rPr>
              <w:fldChar w:fldCharType="end"/>
            </w:r>
          </w:hyperlink>
        </w:p>
        <w:p w14:paraId="182F10AD" w14:textId="77777777" w:rsidR="000F0F10" w:rsidRDefault="000F0F10">
          <w:pPr>
            <w:pStyle w:val="TOC1"/>
            <w:tabs>
              <w:tab w:val="left" w:pos="440"/>
              <w:tab w:val="right" w:leader="dot" w:pos="9350"/>
            </w:tabs>
            <w:rPr>
              <w:rFonts w:asciiTheme="minorHAnsi" w:eastAsiaTheme="minorEastAsia" w:hAnsiTheme="minorHAnsi"/>
              <w:noProof/>
            </w:rPr>
          </w:pPr>
          <w:hyperlink w:anchor="_Toc354012674" w:history="1">
            <w:r w:rsidRPr="00925242">
              <w:rPr>
                <w:rStyle w:val="Hyperlink"/>
                <w:noProof/>
              </w:rPr>
              <w:t>7</w:t>
            </w:r>
            <w:r>
              <w:rPr>
                <w:rFonts w:asciiTheme="minorHAnsi" w:eastAsiaTheme="minorEastAsia" w:hAnsiTheme="minorHAnsi"/>
                <w:noProof/>
              </w:rPr>
              <w:tab/>
            </w:r>
            <w:r w:rsidRPr="00925242">
              <w:rPr>
                <w:rStyle w:val="Hyperlink"/>
                <w:noProof/>
              </w:rPr>
              <w:t>Discussion</w:t>
            </w:r>
            <w:r>
              <w:rPr>
                <w:noProof/>
                <w:webHidden/>
              </w:rPr>
              <w:tab/>
            </w:r>
            <w:r>
              <w:rPr>
                <w:noProof/>
                <w:webHidden/>
              </w:rPr>
              <w:fldChar w:fldCharType="begin"/>
            </w:r>
            <w:r>
              <w:rPr>
                <w:noProof/>
                <w:webHidden/>
              </w:rPr>
              <w:instrText xml:space="preserve"> PAGEREF _Toc354012674 \h </w:instrText>
            </w:r>
            <w:r>
              <w:rPr>
                <w:noProof/>
                <w:webHidden/>
              </w:rPr>
            </w:r>
            <w:r>
              <w:rPr>
                <w:noProof/>
                <w:webHidden/>
              </w:rPr>
              <w:fldChar w:fldCharType="separate"/>
            </w:r>
            <w:r>
              <w:rPr>
                <w:noProof/>
                <w:webHidden/>
              </w:rPr>
              <w:t>24</w:t>
            </w:r>
            <w:r>
              <w:rPr>
                <w:noProof/>
                <w:webHidden/>
              </w:rPr>
              <w:fldChar w:fldCharType="end"/>
            </w:r>
          </w:hyperlink>
        </w:p>
        <w:p w14:paraId="609F7125" w14:textId="77777777" w:rsidR="000F0F10" w:rsidRDefault="000F0F10">
          <w:pPr>
            <w:pStyle w:val="TOC1"/>
            <w:tabs>
              <w:tab w:val="left" w:pos="440"/>
              <w:tab w:val="right" w:leader="dot" w:pos="9350"/>
            </w:tabs>
            <w:rPr>
              <w:rFonts w:asciiTheme="minorHAnsi" w:eastAsiaTheme="minorEastAsia" w:hAnsiTheme="minorHAnsi"/>
              <w:noProof/>
            </w:rPr>
          </w:pPr>
          <w:hyperlink w:anchor="_Toc354012675" w:history="1">
            <w:r w:rsidRPr="00925242">
              <w:rPr>
                <w:rStyle w:val="Hyperlink"/>
                <w:noProof/>
              </w:rPr>
              <w:t>8</w:t>
            </w:r>
            <w:r>
              <w:rPr>
                <w:rFonts w:asciiTheme="minorHAnsi" w:eastAsiaTheme="minorEastAsia" w:hAnsiTheme="minorHAnsi"/>
                <w:noProof/>
              </w:rPr>
              <w:tab/>
            </w:r>
            <w:r w:rsidRPr="00925242">
              <w:rPr>
                <w:rStyle w:val="Hyperlink"/>
                <w:noProof/>
              </w:rPr>
              <w:t>Limitations</w:t>
            </w:r>
            <w:r>
              <w:rPr>
                <w:noProof/>
                <w:webHidden/>
              </w:rPr>
              <w:tab/>
            </w:r>
            <w:r>
              <w:rPr>
                <w:noProof/>
                <w:webHidden/>
              </w:rPr>
              <w:fldChar w:fldCharType="begin"/>
            </w:r>
            <w:r>
              <w:rPr>
                <w:noProof/>
                <w:webHidden/>
              </w:rPr>
              <w:instrText xml:space="preserve"> PAGEREF _Toc354012675 \h </w:instrText>
            </w:r>
            <w:r>
              <w:rPr>
                <w:noProof/>
                <w:webHidden/>
              </w:rPr>
            </w:r>
            <w:r>
              <w:rPr>
                <w:noProof/>
                <w:webHidden/>
              </w:rPr>
              <w:fldChar w:fldCharType="separate"/>
            </w:r>
            <w:r>
              <w:rPr>
                <w:noProof/>
                <w:webHidden/>
              </w:rPr>
              <w:t>24</w:t>
            </w:r>
            <w:r>
              <w:rPr>
                <w:noProof/>
                <w:webHidden/>
              </w:rPr>
              <w:fldChar w:fldCharType="end"/>
            </w:r>
          </w:hyperlink>
        </w:p>
        <w:p w14:paraId="5FC49066" w14:textId="77777777" w:rsidR="000F0F10" w:rsidRDefault="000F0F10">
          <w:pPr>
            <w:pStyle w:val="TOC1"/>
            <w:tabs>
              <w:tab w:val="left" w:pos="440"/>
              <w:tab w:val="right" w:leader="dot" w:pos="9350"/>
            </w:tabs>
            <w:rPr>
              <w:rFonts w:asciiTheme="minorHAnsi" w:eastAsiaTheme="minorEastAsia" w:hAnsiTheme="minorHAnsi"/>
              <w:noProof/>
            </w:rPr>
          </w:pPr>
          <w:hyperlink w:anchor="_Toc354012676" w:history="1">
            <w:r w:rsidRPr="00925242">
              <w:rPr>
                <w:rStyle w:val="Hyperlink"/>
                <w:noProof/>
              </w:rPr>
              <w:t>9</w:t>
            </w:r>
            <w:r>
              <w:rPr>
                <w:rFonts w:asciiTheme="minorHAnsi" w:eastAsiaTheme="minorEastAsia" w:hAnsiTheme="minorHAnsi"/>
                <w:noProof/>
              </w:rPr>
              <w:tab/>
            </w:r>
            <w:r w:rsidRPr="00925242">
              <w:rPr>
                <w:rStyle w:val="Hyperlink"/>
                <w:noProof/>
              </w:rPr>
              <w:t>Future Work</w:t>
            </w:r>
            <w:r>
              <w:rPr>
                <w:noProof/>
                <w:webHidden/>
              </w:rPr>
              <w:tab/>
            </w:r>
            <w:r>
              <w:rPr>
                <w:noProof/>
                <w:webHidden/>
              </w:rPr>
              <w:fldChar w:fldCharType="begin"/>
            </w:r>
            <w:r>
              <w:rPr>
                <w:noProof/>
                <w:webHidden/>
              </w:rPr>
              <w:instrText xml:space="preserve"> PAGEREF _Toc354012676 \h </w:instrText>
            </w:r>
            <w:r>
              <w:rPr>
                <w:noProof/>
                <w:webHidden/>
              </w:rPr>
            </w:r>
            <w:r>
              <w:rPr>
                <w:noProof/>
                <w:webHidden/>
              </w:rPr>
              <w:fldChar w:fldCharType="separate"/>
            </w:r>
            <w:r>
              <w:rPr>
                <w:noProof/>
                <w:webHidden/>
              </w:rPr>
              <w:t>25</w:t>
            </w:r>
            <w:r>
              <w:rPr>
                <w:noProof/>
                <w:webHidden/>
              </w:rPr>
              <w:fldChar w:fldCharType="end"/>
            </w:r>
          </w:hyperlink>
        </w:p>
        <w:p w14:paraId="12E491D8" w14:textId="77777777" w:rsidR="000F0F10" w:rsidRDefault="000F0F10">
          <w:pPr>
            <w:pStyle w:val="TOC1"/>
            <w:tabs>
              <w:tab w:val="left" w:pos="660"/>
              <w:tab w:val="right" w:leader="dot" w:pos="9350"/>
            </w:tabs>
            <w:rPr>
              <w:rFonts w:asciiTheme="minorHAnsi" w:eastAsiaTheme="minorEastAsia" w:hAnsiTheme="minorHAnsi"/>
              <w:noProof/>
            </w:rPr>
          </w:pPr>
          <w:hyperlink w:anchor="_Toc354012677" w:history="1">
            <w:r w:rsidRPr="00925242">
              <w:rPr>
                <w:rStyle w:val="Hyperlink"/>
                <w:noProof/>
              </w:rPr>
              <w:t>10</w:t>
            </w:r>
            <w:r>
              <w:rPr>
                <w:rFonts w:asciiTheme="minorHAnsi" w:eastAsiaTheme="minorEastAsia" w:hAnsiTheme="minorHAnsi"/>
                <w:noProof/>
              </w:rPr>
              <w:tab/>
            </w:r>
            <w:r w:rsidRPr="00925242">
              <w:rPr>
                <w:rStyle w:val="Hyperlink"/>
                <w:noProof/>
              </w:rPr>
              <w:t>Conclusion</w:t>
            </w:r>
            <w:r>
              <w:rPr>
                <w:noProof/>
                <w:webHidden/>
              </w:rPr>
              <w:tab/>
            </w:r>
            <w:r>
              <w:rPr>
                <w:noProof/>
                <w:webHidden/>
              </w:rPr>
              <w:fldChar w:fldCharType="begin"/>
            </w:r>
            <w:r>
              <w:rPr>
                <w:noProof/>
                <w:webHidden/>
              </w:rPr>
              <w:instrText xml:space="preserve"> PAGEREF _Toc354012677 \h </w:instrText>
            </w:r>
            <w:r>
              <w:rPr>
                <w:noProof/>
                <w:webHidden/>
              </w:rPr>
            </w:r>
            <w:r>
              <w:rPr>
                <w:noProof/>
                <w:webHidden/>
              </w:rPr>
              <w:fldChar w:fldCharType="separate"/>
            </w:r>
            <w:r>
              <w:rPr>
                <w:noProof/>
                <w:webHidden/>
              </w:rPr>
              <w:t>25</w:t>
            </w:r>
            <w:r>
              <w:rPr>
                <w:noProof/>
                <w:webHidden/>
              </w:rPr>
              <w:fldChar w:fldCharType="end"/>
            </w:r>
          </w:hyperlink>
        </w:p>
        <w:p w14:paraId="65BBB773" w14:textId="77777777" w:rsidR="000F0F10" w:rsidRDefault="000F0F10">
          <w:pPr>
            <w:pStyle w:val="TOC1"/>
            <w:tabs>
              <w:tab w:val="left" w:pos="660"/>
              <w:tab w:val="right" w:leader="dot" w:pos="9350"/>
            </w:tabs>
            <w:rPr>
              <w:rFonts w:asciiTheme="minorHAnsi" w:eastAsiaTheme="minorEastAsia" w:hAnsiTheme="minorHAnsi"/>
              <w:noProof/>
            </w:rPr>
          </w:pPr>
          <w:hyperlink w:anchor="_Toc354012678" w:history="1">
            <w:r w:rsidRPr="00925242">
              <w:rPr>
                <w:rStyle w:val="Hyperlink"/>
                <w:noProof/>
              </w:rPr>
              <w:t>11</w:t>
            </w:r>
            <w:r>
              <w:rPr>
                <w:rFonts w:asciiTheme="minorHAnsi" w:eastAsiaTheme="minorEastAsia" w:hAnsiTheme="minorHAnsi"/>
                <w:noProof/>
              </w:rPr>
              <w:tab/>
            </w:r>
            <w:r w:rsidRPr="00925242">
              <w:rPr>
                <w:rStyle w:val="Hyperlink"/>
                <w:noProof/>
              </w:rPr>
              <w:t>Acknowledgements</w:t>
            </w:r>
            <w:r>
              <w:rPr>
                <w:noProof/>
                <w:webHidden/>
              </w:rPr>
              <w:tab/>
            </w:r>
            <w:r>
              <w:rPr>
                <w:noProof/>
                <w:webHidden/>
              </w:rPr>
              <w:fldChar w:fldCharType="begin"/>
            </w:r>
            <w:r>
              <w:rPr>
                <w:noProof/>
                <w:webHidden/>
              </w:rPr>
              <w:instrText xml:space="preserve"> PAGEREF _Toc354012678 \h </w:instrText>
            </w:r>
            <w:r>
              <w:rPr>
                <w:noProof/>
                <w:webHidden/>
              </w:rPr>
            </w:r>
            <w:r>
              <w:rPr>
                <w:noProof/>
                <w:webHidden/>
              </w:rPr>
              <w:fldChar w:fldCharType="separate"/>
            </w:r>
            <w:r>
              <w:rPr>
                <w:noProof/>
                <w:webHidden/>
              </w:rPr>
              <w:t>26</w:t>
            </w:r>
            <w:r>
              <w:rPr>
                <w:noProof/>
                <w:webHidden/>
              </w:rPr>
              <w:fldChar w:fldCharType="end"/>
            </w:r>
          </w:hyperlink>
        </w:p>
        <w:p w14:paraId="6D79A884" w14:textId="77777777" w:rsidR="000F0F10" w:rsidRDefault="000F0F10">
          <w:pPr>
            <w:pStyle w:val="TOC1"/>
            <w:tabs>
              <w:tab w:val="left" w:pos="660"/>
              <w:tab w:val="right" w:leader="dot" w:pos="9350"/>
            </w:tabs>
            <w:rPr>
              <w:rFonts w:asciiTheme="minorHAnsi" w:eastAsiaTheme="minorEastAsia" w:hAnsiTheme="minorHAnsi"/>
              <w:noProof/>
            </w:rPr>
          </w:pPr>
          <w:hyperlink w:anchor="_Toc354012679" w:history="1">
            <w:r w:rsidRPr="00925242">
              <w:rPr>
                <w:rStyle w:val="Hyperlink"/>
                <w:noProof/>
              </w:rPr>
              <w:t>12</w:t>
            </w:r>
            <w:r>
              <w:rPr>
                <w:rFonts w:asciiTheme="minorHAnsi" w:eastAsiaTheme="minorEastAsia" w:hAnsiTheme="minorHAnsi"/>
                <w:noProof/>
              </w:rPr>
              <w:tab/>
            </w:r>
            <w:r w:rsidRPr="00925242">
              <w:rPr>
                <w:rStyle w:val="Hyperlink"/>
                <w:noProof/>
              </w:rPr>
              <w:t>References</w:t>
            </w:r>
            <w:r>
              <w:rPr>
                <w:noProof/>
                <w:webHidden/>
              </w:rPr>
              <w:tab/>
            </w:r>
            <w:r>
              <w:rPr>
                <w:noProof/>
                <w:webHidden/>
              </w:rPr>
              <w:fldChar w:fldCharType="begin"/>
            </w:r>
            <w:r>
              <w:rPr>
                <w:noProof/>
                <w:webHidden/>
              </w:rPr>
              <w:instrText xml:space="preserve"> PAGEREF _Toc354012679 \h </w:instrText>
            </w:r>
            <w:r>
              <w:rPr>
                <w:noProof/>
                <w:webHidden/>
              </w:rPr>
            </w:r>
            <w:r>
              <w:rPr>
                <w:noProof/>
                <w:webHidden/>
              </w:rPr>
              <w:fldChar w:fldCharType="separate"/>
            </w:r>
            <w:r>
              <w:rPr>
                <w:noProof/>
                <w:webHidden/>
              </w:rPr>
              <w:t>26</w:t>
            </w:r>
            <w:r>
              <w:rPr>
                <w:noProof/>
                <w:webHidden/>
              </w:rPr>
              <w:fldChar w:fldCharType="end"/>
            </w:r>
          </w:hyperlink>
        </w:p>
        <w:p w14:paraId="6F42C5D0" w14:textId="77777777" w:rsidR="000F0F10" w:rsidRDefault="000F0F10">
          <w:pPr>
            <w:pStyle w:val="TOC1"/>
            <w:tabs>
              <w:tab w:val="left" w:pos="660"/>
              <w:tab w:val="right" w:leader="dot" w:pos="9350"/>
            </w:tabs>
            <w:rPr>
              <w:rFonts w:asciiTheme="minorHAnsi" w:eastAsiaTheme="minorEastAsia" w:hAnsiTheme="minorHAnsi"/>
              <w:noProof/>
            </w:rPr>
          </w:pPr>
          <w:hyperlink w:anchor="_Toc354012680" w:history="1">
            <w:r w:rsidRPr="00925242">
              <w:rPr>
                <w:rStyle w:val="Hyperlink"/>
                <w:noProof/>
              </w:rPr>
              <w:t>13</w:t>
            </w:r>
            <w:r>
              <w:rPr>
                <w:rFonts w:asciiTheme="minorHAnsi" w:eastAsiaTheme="minorEastAsia" w:hAnsiTheme="minorHAnsi"/>
                <w:noProof/>
              </w:rPr>
              <w:tab/>
            </w:r>
            <w:r w:rsidRPr="00925242">
              <w:rPr>
                <w:rStyle w:val="Hyperlink"/>
                <w:noProof/>
              </w:rPr>
              <w:t>Appendix - Design 1</w:t>
            </w:r>
            <w:r>
              <w:rPr>
                <w:noProof/>
                <w:webHidden/>
              </w:rPr>
              <w:tab/>
            </w:r>
            <w:r>
              <w:rPr>
                <w:noProof/>
                <w:webHidden/>
              </w:rPr>
              <w:fldChar w:fldCharType="begin"/>
            </w:r>
            <w:r>
              <w:rPr>
                <w:noProof/>
                <w:webHidden/>
              </w:rPr>
              <w:instrText xml:space="preserve"> PAGEREF _Toc354012680 \h </w:instrText>
            </w:r>
            <w:r>
              <w:rPr>
                <w:noProof/>
                <w:webHidden/>
              </w:rPr>
            </w:r>
            <w:r>
              <w:rPr>
                <w:noProof/>
                <w:webHidden/>
              </w:rPr>
              <w:fldChar w:fldCharType="separate"/>
            </w:r>
            <w:r>
              <w:rPr>
                <w:noProof/>
                <w:webHidden/>
              </w:rPr>
              <w:t>29</w:t>
            </w:r>
            <w:r>
              <w:rPr>
                <w:noProof/>
                <w:webHidden/>
              </w:rPr>
              <w:fldChar w:fldCharType="end"/>
            </w:r>
          </w:hyperlink>
        </w:p>
        <w:p w14:paraId="6FABB21F" w14:textId="77777777" w:rsidR="000F0F10" w:rsidRDefault="000F0F10">
          <w:pPr>
            <w:pStyle w:val="TOC1"/>
            <w:tabs>
              <w:tab w:val="left" w:pos="660"/>
              <w:tab w:val="right" w:leader="dot" w:pos="9350"/>
            </w:tabs>
            <w:rPr>
              <w:rFonts w:asciiTheme="minorHAnsi" w:eastAsiaTheme="minorEastAsia" w:hAnsiTheme="minorHAnsi"/>
              <w:noProof/>
            </w:rPr>
          </w:pPr>
          <w:hyperlink w:anchor="_Toc354012681" w:history="1">
            <w:r w:rsidRPr="00925242">
              <w:rPr>
                <w:rStyle w:val="Hyperlink"/>
                <w:noProof/>
              </w:rPr>
              <w:t>14</w:t>
            </w:r>
            <w:r>
              <w:rPr>
                <w:rFonts w:asciiTheme="minorHAnsi" w:eastAsiaTheme="minorEastAsia" w:hAnsiTheme="minorHAnsi"/>
                <w:noProof/>
              </w:rPr>
              <w:tab/>
            </w:r>
            <w:r w:rsidRPr="00925242">
              <w:rPr>
                <w:rStyle w:val="Hyperlink"/>
                <w:noProof/>
              </w:rPr>
              <w:t>Appendix - Design 2</w:t>
            </w:r>
            <w:r>
              <w:rPr>
                <w:noProof/>
                <w:webHidden/>
              </w:rPr>
              <w:tab/>
            </w:r>
            <w:r>
              <w:rPr>
                <w:noProof/>
                <w:webHidden/>
              </w:rPr>
              <w:fldChar w:fldCharType="begin"/>
            </w:r>
            <w:r>
              <w:rPr>
                <w:noProof/>
                <w:webHidden/>
              </w:rPr>
              <w:instrText xml:space="preserve"> PAGEREF _Toc354012681 \h </w:instrText>
            </w:r>
            <w:r>
              <w:rPr>
                <w:noProof/>
                <w:webHidden/>
              </w:rPr>
            </w:r>
            <w:r>
              <w:rPr>
                <w:noProof/>
                <w:webHidden/>
              </w:rPr>
              <w:fldChar w:fldCharType="separate"/>
            </w:r>
            <w:r>
              <w:rPr>
                <w:noProof/>
                <w:webHidden/>
              </w:rPr>
              <w:t>30</w:t>
            </w:r>
            <w:r>
              <w:rPr>
                <w:noProof/>
                <w:webHidden/>
              </w:rPr>
              <w:fldChar w:fldCharType="end"/>
            </w:r>
          </w:hyperlink>
        </w:p>
        <w:p w14:paraId="32A24D66" w14:textId="218A2A85" w:rsidR="0060651E" w:rsidRPr="0060651E" w:rsidRDefault="000C7451" w:rsidP="0060651E">
          <w:pPr>
            <w:pStyle w:val="TOC2"/>
            <w:tabs>
              <w:tab w:val="right" w:leader="dot" w:pos="10790"/>
            </w:tabs>
            <w:spacing w:line="240" w:lineRule="auto"/>
            <w:rPr>
              <w:rFonts w:cs="Arial"/>
            </w:rPr>
          </w:pPr>
          <w:r>
            <w:rPr>
              <w:rFonts w:cs="Arial"/>
            </w:rPr>
            <w:fldChar w:fldCharType="end"/>
          </w:r>
        </w:p>
      </w:sdtContent>
    </w:sdt>
    <w:p w14:paraId="6EA8BE95" w14:textId="1E2A4131" w:rsidR="00774854" w:rsidRDefault="00774854" w:rsidP="00805044">
      <w:pPr>
        <w:pStyle w:val="Heading1"/>
      </w:pPr>
      <w:bookmarkStart w:id="0" w:name="_Toc353143809"/>
      <w:bookmarkStart w:id="1" w:name="_Toc353146707"/>
      <w:bookmarkStart w:id="2" w:name="_Toc353150421"/>
      <w:bookmarkStart w:id="3" w:name="_Toc354012655"/>
      <w:r w:rsidRPr="00774854">
        <w:lastRenderedPageBreak/>
        <w:t>Thesis Statement</w:t>
      </w:r>
      <w:bookmarkEnd w:id="0"/>
      <w:bookmarkEnd w:id="1"/>
      <w:bookmarkEnd w:id="2"/>
      <w:bookmarkEnd w:id="3"/>
    </w:p>
    <w:p w14:paraId="27F22D14" w14:textId="406636B9" w:rsidR="00044508" w:rsidRPr="00044508" w:rsidRDefault="00044508" w:rsidP="00E10A4A">
      <w:pPr>
        <w:ind w:firstLine="432"/>
      </w:pPr>
      <w:r>
        <w:rPr>
          <w:shd w:val="clear" w:color="auto" w:fill="FFFFFF"/>
        </w:rPr>
        <w:t xml:space="preserve">The iPad </w:t>
      </w:r>
      <w:r w:rsidR="00835E07">
        <w:rPr>
          <w:shd w:val="clear" w:color="auto" w:fill="FFFFFF"/>
        </w:rPr>
        <w:t>application</w:t>
      </w:r>
      <w:r>
        <w:rPr>
          <w:shd w:val="clear" w:color="auto" w:fill="FFFFFF"/>
        </w:rPr>
        <w:t xml:space="preserve"> that was designed and built during this capstone </w:t>
      </w:r>
      <w:r w:rsidR="00192444">
        <w:rPr>
          <w:shd w:val="clear" w:color="auto" w:fill="FFFFFF"/>
        </w:rPr>
        <w:t>intends to help</w:t>
      </w:r>
      <w:r>
        <w:rPr>
          <w:shd w:val="clear" w:color="auto" w:fill="FFFFFF"/>
        </w:rPr>
        <w:t xml:space="preserve"> young children learn skills that are integral to programming.</w:t>
      </w:r>
    </w:p>
    <w:p w14:paraId="3831FA97" w14:textId="323BF8FD" w:rsidR="00774854" w:rsidRDefault="00774854" w:rsidP="00EE6AB3">
      <w:pPr>
        <w:pStyle w:val="Heading1"/>
      </w:pPr>
      <w:bookmarkStart w:id="4" w:name="_Toc353143810"/>
      <w:bookmarkStart w:id="5" w:name="_Toc353146708"/>
      <w:bookmarkStart w:id="6" w:name="_Toc353150422"/>
      <w:bookmarkStart w:id="7" w:name="_Toc354012656"/>
      <w:r w:rsidRPr="00774854">
        <w:t>Abstract</w:t>
      </w:r>
      <w:bookmarkEnd w:id="4"/>
      <w:bookmarkEnd w:id="5"/>
      <w:bookmarkEnd w:id="6"/>
      <w:bookmarkEnd w:id="7"/>
    </w:p>
    <w:p w14:paraId="3DFEF4AE" w14:textId="3530BCE3" w:rsidR="00B82123" w:rsidRPr="00B82123" w:rsidRDefault="00B82123" w:rsidP="00E10A4A">
      <w:pPr>
        <w:ind w:firstLine="432"/>
      </w:pPr>
      <w:r>
        <w:t>Acquiring skills</w:t>
      </w:r>
      <w:r w:rsidR="006A5D59">
        <w:t xml:space="preserve"> that are fundamental to programming</w:t>
      </w:r>
      <w:r>
        <w:t xml:space="preserve"> early on in one’s life is a valuable skill</w:t>
      </w:r>
      <w:r w:rsidR="00515A72">
        <w:t>. Not</w:t>
      </w:r>
      <w:r>
        <w:t xml:space="preserve"> only does it help with the development of </w:t>
      </w:r>
      <w:r w:rsidR="00A17EB9">
        <w:t>basic logic</w:t>
      </w:r>
      <w:r>
        <w:t xml:space="preserve"> skills, but it also encourages children to learn more about computer science </w:t>
      </w:r>
      <w:r w:rsidR="00515A72">
        <w:t>and</w:t>
      </w:r>
      <w:r>
        <w:t xml:space="preserve"> understand technology </w:t>
      </w:r>
      <w:r w:rsidR="005C113C">
        <w:t>at</w:t>
      </w:r>
      <w:r>
        <w:t xml:space="preserve"> a more fundamental level. The goal of this capstone project was to design and develop an iPad application that would scaffold young children (3-5 years old) in developing </w:t>
      </w:r>
      <w:r w:rsidR="006A5D59">
        <w:t xml:space="preserve">skills that will later support them in </w:t>
      </w:r>
      <w:r>
        <w:t xml:space="preserve">programming. In </w:t>
      </w:r>
      <w:r w:rsidR="002F5C3F">
        <w:t>attempting to achieve</w:t>
      </w:r>
      <w:r>
        <w:t xml:space="preserve"> this goal, we conducted research with children and expert educators, </w:t>
      </w:r>
      <w:r w:rsidR="00516AEA">
        <w:t>while aiming</w:t>
      </w:r>
      <w:r>
        <w:t xml:space="preserve"> to develop guidelines for developing </w:t>
      </w:r>
      <w:r w:rsidR="00754B30">
        <w:t xml:space="preserve">the </w:t>
      </w:r>
      <w:r>
        <w:t>application on a touch screen device.</w:t>
      </w:r>
    </w:p>
    <w:p w14:paraId="196BA4DF" w14:textId="063EFA83" w:rsidR="00315726" w:rsidRPr="00774854" w:rsidRDefault="00315726" w:rsidP="00EE6AB3">
      <w:pPr>
        <w:pStyle w:val="Heading1"/>
      </w:pPr>
      <w:bookmarkStart w:id="8" w:name="_Toc353143811"/>
      <w:bookmarkStart w:id="9" w:name="_Toc353146709"/>
      <w:bookmarkStart w:id="10" w:name="_Toc353150423"/>
      <w:bookmarkStart w:id="11" w:name="_Toc354012657"/>
      <w:r w:rsidRPr="00774854">
        <w:t>Introduction</w:t>
      </w:r>
      <w:bookmarkEnd w:id="8"/>
      <w:bookmarkEnd w:id="9"/>
      <w:bookmarkEnd w:id="10"/>
      <w:bookmarkEnd w:id="11"/>
    </w:p>
    <w:p w14:paraId="30D1F73C" w14:textId="51900DB6" w:rsidR="00F0324D" w:rsidRPr="00774854" w:rsidRDefault="00315726" w:rsidP="00A96D4E">
      <w:pPr>
        <w:ind w:firstLine="432"/>
      </w:pPr>
      <w:commentRangeStart w:id="12"/>
      <w:r w:rsidRPr="00774854">
        <w:rPr>
          <w:shd w:val="solid" w:color="FFFFFF" w:fill="FFFFFF"/>
        </w:rPr>
        <w:t>V</w:t>
      </w:r>
      <w:r w:rsidRPr="00774854">
        <w:t xml:space="preserve">ery young children are often left out of consideration in Computer Science learning. However, learning these skills early on is possible and extremely </w:t>
      </w:r>
      <w:r w:rsidR="00941D26">
        <w:t>beneficial</w:t>
      </w:r>
      <w:r w:rsidR="00192444">
        <w:t xml:space="preserve"> </w:t>
      </w:r>
      <w:sdt>
        <w:sdtPr>
          <w:id w:val="787319002"/>
          <w:citation/>
        </w:sdtPr>
        <w:sdtContent>
          <w:r w:rsidR="00192444">
            <w:fldChar w:fldCharType="begin"/>
          </w:r>
          <w:r w:rsidR="00192444">
            <w:instrText xml:space="preserve"> CITATION Lin12 \l 1033  \m Jai03 \m Leo10</w:instrText>
          </w:r>
          <w:r w:rsidR="00192444">
            <w:fldChar w:fldCharType="separate"/>
          </w:r>
          <w:r w:rsidR="000F0F10" w:rsidRPr="000F0F10">
            <w:rPr>
              <w:noProof/>
            </w:rPr>
            <w:t>[1, 2, 3]</w:t>
          </w:r>
          <w:r w:rsidR="00192444">
            <w:fldChar w:fldCharType="end"/>
          </w:r>
        </w:sdtContent>
      </w:sdt>
      <w:r w:rsidR="004C15C1" w:rsidRPr="00774854">
        <w:t xml:space="preserve">. </w:t>
      </w:r>
      <w:r w:rsidR="007C3DAD">
        <w:rPr>
          <w:shd w:val="solid" w:color="FFFFFF" w:fill="FFFFFF"/>
        </w:rPr>
        <w:t>Our</w:t>
      </w:r>
      <w:r w:rsidR="00A541F1" w:rsidRPr="00774854">
        <w:rPr>
          <w:shd w:val="solid" w:color="FFFFFF" w:fill="FFFFFF"/>
        </w:rPr>
        <w:t xml:space="preserve"> contribution </w:t>
      </w:r>
      <w:r w:rsidR="00553D06" w:rsidRPr="00774854">
        <w:rPr>
          <w:shd w:val="solid" w:color="FFFFFF" w:fill="FFFFFF"/>
        </w:rPr>
        <w:t>to the field of Human Computer Interaction</w:t>
      </w:r>
      <w:r w:rsidR="002D2A5C" w:rsidRPr="00774854">
        <w:rPr>
          <w:shd w:val="solid" w:color="FFFFFF" w:fill="FFFFFF"/>
        </w:rPr>
        <w:t xml:space="preserve"> </w:t>
      </w:r>
      <w:r w:rsidR="00A541F1" w:rsidRPr="00774854">
        <w:rPr>
          <w:shd w:val="solid" w:color="FFFFFF" w:fill="FFFFFF"/>
        </w:rPr>
        <w:t xml:space="preserve">is a touch screen application </w:t>
      </w:r>
      <w:r w:rsidRPr="00774854">
        <w:rPr>
          <w:shd w:val="solid" w:color="FFFFFF" w:fill="FFFFFF"/>
        </w:rPr>
        <w:t>that help</w:t>
      </w:r>
      <w:r w:rsidR="00CA03C8">
        <w:rPr>
          <w:shd w:val="solid" w:color="FFFFFF" w:fill="FFFFFF"/>
        </w:rPr>
        <w:t>s</w:t>
      </w:r>
      <w:r w:rsidRPr="00774854">
        <w:rPr>
          <w:shd w:val="solid" w:color="FFFFFF" w:fill="FFFFFF"/>
        </w:rPr>
        <w:t xml:space="preserve"> young children</w:t>
      </w:r>
      <w:r w:rsidR="001067C1" w:rsidRPr="00774854">
        <w:rPr>
          <w:shd w:val="solid" w:color="FFFFFF" w:fill="FFFFFF"/>
        </w:rPr>
        <w:t xml:space="preserve"> (ages 3-5)</w:t>
      </w:r>
      <w:r w:rsidRPr="00774854">
        <w:rPr>
          <w:shd w:val="solid" w:color="FFFFFF" w:fill="FFFFFF"/>
        </w:rPr>
        <w:t xml:space="preserve"> be ready to face a world that requires thinking like </w:t>
      </w:r>
      <w:r w:rsidR="00A541F1" w:rsidRPr="00774854">
        <w:rPr>
          <w:shd w:val="solid" w:color="FFFFFF" w:fill="FFFFFF"/>
        </w:rPr>
        <w:t xml:space="preserve">a </w:t>
      </w:r>
      <w:r w:rsidRPr="00774854">
        <w:rPr>
          <w:shd w:val="solid" w:color="FFFFFF" w:fill="FFFFFF"/>
        </w:rPr>
        <w:t xml:space="preserve">programmer. </w:t>
      </w:r>
      <w:commentRangeEnd w:id="12"/>
      <w:r w:rsidR="0090420F">
        <w:rPr>
          <w:rStyle w:val="CommentReference"/>
          <w:rFonts w:eastAsia="Arial" w:cs="Arial"/>
          <w:color w:val="000000"/>
        </w:rPr>
        <w:commentReference w:id="12"/>
      </w:r>
      <w:r w:rsidR="00553D06" w:rsidRPr="00774854">
        <w:rPr>
          <w:shd w:val="solid" w:color="FFFFFF" w:fill="FFFFFF"/>
        </w:rPr>
        <w:t>Mobile</w:t>
      </w:r>
      <w:r w:rsidR="002D2A5C" w:rsidRPr="00774854">
        <w:t xml:space="preserve"> touch screen technologies are currently dominating our lives, and especially the lives of children</w:t>
      </w:r>
      <w:r w:rsidR="00553D06" w:rsidRPr="00774854">
        <w:t xml:space="preserve">, </w:t>
      </w:r>
      <w:r w:rsidR="009821B5">
        <w:t xml:space="preserve">especially </w:t>
      </w:r>
      <w:r w:rsidR="00553D06" w:rsidRPr="00774854">
        <w:t xml:space="preserve">since </w:t>
      </w:r>
      <w:r w:rsidR="002D2A5C" w:rsidRPr="00774854">
        <w:t xml:space="preserve">they provide a more fluid and pleasurable experience compared to most other types of interfaces. </w:t>
      </w:r>
      <w:r w:rsidR="00A96D4E" w:rsidRPr="00774854">
        <w:t xml:space="preserve">The objective of this project </w:t>
      </w:r>
      <w:r w:rsidR="00284B1D">
        <w:t>wa</w:t>
      </w:r>
      <w:r w:rsidR="00A96D4E" w:rsidRPr="00774854">
        <w:t xml:space="preserve">s to design and implement a touch screen application that will help young children learn skills that are integral to programming. </w:t>
      </w:r>
      <w:r w:rsidR="001B1DA2" w:rsidRPr="00774854">
        <w:t xml:space="preserve">This application will also help children in developing computational thinking </w:t>
      </w:r>
      <w:r w:rsidR="00A15838">
        <w:t>(CT)</w:t>
      </w:r>
      <w:r w:rsidR="001B1DA2" w:rsidRPr="00774854">
        <w:t xml:space="preserve"> skills, which are widely considered to be a valuable asset</w:t>
      </w:r>
      <w:sdt>
        <w:sdtPr>
          <w:id w:val="1729957509"/>
          <w:citation/>
        </w:sdtPr>
        <w:sdtContent>
          <w:r w:rsidR="00192444">
            <w:fldChar w:fldCharType="begin"/>
          </w:r>
          <w:r w:rsidR="00192444">
            <w:instrText xml:space="preserve"> CITATION She12 \l 1033  \m Lee12</w:instrText>
          </w:r>
          <w:r w:rsidR="00192444">
            <w:fldChar w:fldCharType="separate"/>
          </w:r>
          <w:r w:rsidR="000F0F10">
            <w:rPr>
              <w:noProof/>
            </w:rPr>
            <w:t xml:space="preserve"> </w:t>
          </w:r>
          <w:r w:rsidR="000F0F10" w:rsidRPr="000F0F10">
            <w:rPr>
              <w:noProof/>
            </w:rPr>
            <w:t>[4, 5]</w:t>
          </w:r>
          <w:r w:rsidR="00192444">
            <w:fldChar w:fldCharType="end"/>
          </w:r>
        </w:sdtContent>
      </w:sdt>
      <w:r w:rsidR="001B1DA2" w:rsidRPr="00774854">
        <w:t>.</w:t>
      </w:r>
      <w:r w:rsidR="00A96D4E">
        <w:t xml:space="preserve"> Furthermore, t</w:t>
      </w:r>
      <w:r w:rsidRPr="00774854">
        <w:rPr>
          <w:shd w:val="solid" w:color="FFFFFF" w:fill="FFFFFF"/>
        </w:rPr>
        <w:t>he process of designing this application provide</w:t>
      </w:r>
      <w:r w:rsidR="00CA03C8">
        <w:rPr>
          <w:shd w:val="solid" w:color="FFFFFF" w:fill="FFFFFF"/>
        </w:rPr>
        <w:t>s</w:t>
      </w:r>
      <w:r w:rsidRPr="00774854">
        <w:rPr>
          <w:shd w:val="solid" w:color="FFFFFF" w:fill="FFFFFF"/>
        </w:rPr>
        <w:t xml:space="preserve"> </w:t>
      </w:r>
      <w:r w:rsidR="00F95B36">
        <w:rPr>
          <w:shd w:val="solid" w:color="FFFFFF" w:fill="FFFFFF"/>
        </w:rPr>
        <w:t>a foundation</w:t>
      </w:r>
      <w:r w:rsidRPr="00774854">
        <w:rPr>
          <w:shd w:val="solid" w:color="FFFFFF" w:fill="FFFFFF"/>
        </w:rPr>
        <w:t xml:space="preserve"> for other designers and perhaps knowledge useful for researchers trying to create similar products or study similar subjects.</w:t>
      </w:r>
      <w:r w:rsidR="00774854" w:rsidRPr="00774854">
        <w:rPr>
          <w:shd w:val="solid" w:color="FFFFFF" w:fill="FFFFFF"/>
        </w:rPr>
        <w:t xml:space="preserve"> </w:t>
      </w:r>
    </w:p>
    <w:p w14:paraId="0206830E" w14:textId="18E5BA88" w:rsidR="00FD0322" w:rsidRPr="00774854" w:rsidRDefault="00EC351E" w:rsidP="000E31E5">
      <w:pPr>
        <w:ind w:firstLine="432"/>
        <w:rPr>
          <w:rFonts w:cs="Arial"/>
          <w:highlight w:val="white"/>
        </w:rPr>
      </w:pPr>
      <w:r w:rsidRPr="00774854">
        <w:rPr>
          <w:rFonts w:cs="Arial"/>
          <w:highlight w:val="white"/>
        </w:rPr>
        <w:t xml:space="preserve">A plethora of factors led us </w:t>
      </w:r>
      <w:r w:rsidR="00F0324D" w:rsidRPr="00774854">
        <w:rPr>
          <w:rFonts w:cs="Arial"/>
          <w:highlight w:val="white"/>
        </w:rPr>
        <w:t xml:space="preserve">to work on this problem. First and foremost, </w:t>
      </w:r>
      <w:r w:rsidR="00941D26">
        <w:rPr>
          <w:rFonts w:cs="Arial"/>
          <w:highlight w:val="white"/>
        </w:rPr>
        <w:t xml:space="preserve">the </w:t>
      </w:r>
      <w:r w:rsidR="00941D26" w:rsidRPr="00774854">
        <w:rPr>
          <w:rFonts w:cs="Arial"/>
          <w:highlight w:val="white"/>
        </w:rPr>
        <w:t>comfort</w:t>
      </w:r>
      <w:r w:rsidR="00941D26">
        <w:rPr>
          <w:rFonts w:cs="Arial"/>
          <w:highlight w:val="white"/>
        </w:rPr>
        <w:t xml:space="preserve"> of</w:t>
      </w:r>
      <w:r w:rsidR="00941D26" w:rsidRPr="00774854">
        <w:rPr>
          <w:rFonts w:cs="Arial"/>
          <w:highlight w:val="white"/>
        </w:rPr>
        <w:t xml:space="preserve"> </w:t>
      </w:r>
      <w:r w:rsidR="00F0324D" w:rsidRPr="00774854">
        <w:rPr>
          <w:rFonts w:cs="Arial"/>
          <w:highlight w:val="white"/>
        </w:rPr>
        <w:t>younger generations</w:t>
      </w:r>
      <w:r w:rsidR="00F0324D" w:rsidRPr="00774854" w:rsidDel="00941D26">
        <w:rPr>
          <w:rFonts w:cs="Arial"/>
          <w:highlight w:val="white"/>
        </w:rPr>
        <w:t xml:space="preserve"> </w:t>
      </w:r>
      <w:r w:rsidR="00F0324D" w:rsidRPr="00774854">
        <w:rPr>
          <w:rFonts w:cs="Arial"/>
          <w:highlight w:val="white"/>
        </w:rPr>
        <w:t>with computers has made children more independent of their parents i</w:t>
      </w:r>
      <w:r w:rsidR="009405CB" w:rsidRPr="00774854">
        <w:rPr>
          <w:rFonts w:cs="Arial"/>
          <w:highlight w:val="white"/>
        </w:rPr>
        <w:t>n their exploration processes,</w:t>
      </w:r>
      <w:r w:rsidR="000C1D9C" w:rsidRPr="00774854">
        <w:rPr>
          <w:rFonts w:cs="Arial"/>
          <w:highlight w:val="white"/>
        </w:rPr>
        <w:t xml:space="preserve"> </w:t>
      </w:r>
      <w:r w:rsidR="00F0324D" w:rsidRPr="00774854">
        <w:rPr>
          <w:rFonts w:cs="Arial"/>
          <w:highlight w:val="white"/>
        </w:rPr>
        <w:t>which suggests a greater learning need</w:t>
      </w:r>
      <w:r w:rsidR="00192444">
        <w:rPr>
          <w:rFonts w:cs="Arial"/>
          <w:highlight w:val="white"/>
        </w:rPr>
        <w:t xml:space="preserve"> </w:t>
      </w:r>
      <w:sdt>
        <w:sdtPr>
          <w:rPr>
            <w:rFonts w:cs="Arial"/>
            <w:highlight w:val="white"/>
          </w:rPr>
          <w:id w:val="1146322056"/>
          <w:citation/>
        </w:sdtPr>
        <w:sdtContent>
          <w:r w:rsidR="00192444">
            <w:rPr>
              <w:rFonts w:cs="Arial"/>
              <w:highlight w:val="white"/>
            </w:rPr>
            <w:fldChar w:fldCharType="begin"/>
          </w:r>
          <w:r w:rsidR="00192444">
            <w:rPr>
              <w:rFonts w:cs="Arial"/>
              <w:highlight w:val="white"/>
            </w:rPr>
            <w:instrText xml:space="preserve"> CITATION Jai03 \l 1033 </w:instrText>
          </w:r>
          <w:r w:rsidR="00192444">
            <w:rPr>
              <w:rFonts w:cs="Arial"/>
              <w:highlight w:val="white"/>
            </w:rPr>
            <w:fldChar w:fldCharType="separate"/>
          </w:r>
          <w:r w:rsidR="000F0F10" w:rsidRPr="000F0F10">
            <w:rPr>
              <w:rFonts w:cs="Arial"/>
              <w:noProof/>
              <w:highlight w:val="white"/>
            </w:rPr>
            <w:t>[2]</w:t>
          </w:r>
          <w:r w:rsidR="00192444">
            <w:rPr>
              <w:rFonts w:cs="Arial"/>
              <w:highlight w:val="white"/>
            </w:rPr>
            <w:fldChar w:fldCharType="end"/>
          </w:r>
        </w:sdtContent>
      </w:sdt>
      <w:r w:rsidR="00F0324D" w:rsidRPr="00774854">
        <w:rPr>
          <w:rFonts w:cs="Arial"/>
          <w:highlight w:val="white"/>
        </w:rPr>
        <w:t>. By giving children the tools to build their own interactive environments, they can experience a level of creative autono</w:t>
      </w:r>
      <w:r w:rsidR="000C1D9C" w:rsidRPr="00774854">
        <w:rPr>
          <w:rFonts w:cs="Arial"/>
          <w:highlight w:val="white"/>
        </w:rPr>
        <w:t xml:space="preserve">my previously limited to adults </w:t>
      </w:r>
      <w:sdt>
        <w:sdtPr>
          <w:rPr>
            <w:rFonts w:cs="Arial"/>
            <w:highlight w:val="white"/>
          </w:rPr>
          <w:id w:val="1184859575"/>
          <w:citation/>
        </w:sdtPr>
        <w:sdtContent>
          <w:r w:rsidR="000C1D9C" w:rsidRPr="00774854">
            <w:rPr>
              <w:rFonts w:cs="Arial"/>
              <w:highlight w:val="white"/>
            </w:rPr>
            <w:fldChar w:fldCharType="begin"/>
          </w:r>
          <w:r w:rsidR="000C1D9C" w:rsidRPr="00774854">
            <w:rPr>
              <w:rFonts w:cs="Arial"/>
              <w:highlight w:val="white"/>
            </w:rPr>
            <w:instrText xml:space="preserve"> CITATION Jai03 \l 1033 </w:instrText>
          </w:r>
          <w:r w:rsidR="000C1D9C" w:rsidRPr="00774854">
            <w:rPr>
              <w:rFonts w:cs="Arial"/>
              <w:highlight w:val="white"/>
            </w:rPr>
            <w:fldChar w:fldCharType="separate"/>
          </w:r>
          <w:r w:rsidR="000F0F10" w:rsidRPr="000F0F10">
            <w:rPr>
              <w:rFonts w:cs="Arial"/>
              <w:noProof/>
              <w:highlight w:val="white"/>
            </w:rPr>
            <w:t>[2]</w:t>
          </w:r>
          <w:r w:rsidR="000C1D9C" w:rsidRPr="00774854">
            <w:rPr>
              <w:rFonts w:cs="Arial"/>
              <w:highlight w:val="white"/>
            </w:rPr>
            <w:fldChar w:fldCharType="end"/>
          </w:r>
        </w:sdtContent>
      </w:sdt>
      <w:r w:rsidR="000C1D9C" w:rsidRPr="00774854">
        <w:rPr>
          <w:rFonts w:cs="Arial"/>
          <w:highlight w:val="white"/>
        </w:rPr>
        <w:t>.</w:t>
      </w:r>
      <w:r w:rsidR="00F0324D" w:rsidRPr="00774854">
        <w:rPr>
          <w:rFonts w:cs="Arial"/>
          <w:highlight w:val="white"/>
        </w:rPr>
        <w:t xml:space="preserve"> Furthermore, acquiring debugging s</w:t>
      </w:r>
      <w:r w:rsidR="00553D06" w:rsidRPr="00774854">
        <w:rPr>
          <w:rFonts w:cs="Arial"/>
          <w:highlight w:val="white"/>
        </w:rPr>
        <w:t xml:space="preserve">kill sets </w:t>
      </w:r>
      <w:r w:rsidR="00E7364C">
        <w:rPr>
          <w:rFonts w:cs="Arial"/>
          <w:highlight w:val="white"/>
        </w:rPr>
        <w:t>enhances</w:t>
      </w:r>
      <w:r w:rsidR="00F0324D" w:rsidRPr="00774854">
        <w:rPr>
          <w:rFonts w:cs="Arial"/>
          <w:highlight w:val="white"/>
        </w:rPr>
        <w:t xml:space="preserve"> the development of logical thinking, problem articulation, team working, persistency, problem solving,</w:t>
      </w:r>
      <w:r w:rsidR="000C1D9C" w:rsidRPr="00774854">
        <w:rPr>
          <w:rFonts w:cs="Arial"/>
          <w:highlight w:val="white"/>
        </w:rPr>
        <w:t xml:space="preserve"> and social interaction skills</w:t>
      </w:r>
      <w:r w:rsidR="006E30D1">
        <w:rPr>
          <w:rFonts w:cs="Arial"/>
          <w:highlight w:val="white"/>
        </w:rPr>
        <w:t xml:space="preserve"> </w:t>
      </w:r>
      <w:sdt>
        <w:sdtPr>
          <w:rPr>
            <w:rFonts w:cs="Arial"/>
            <w:highlight w:val="white"/>
          </w:rPr>
          <w:id w:val="730500265"/>
          <w:citation/>
        </w:sdtPr>
        <w:sdtContent>
          <w:r w:rsidR="006E30D1">
            <w:rPr>
              <w:rFonts w:cs="Arial"/>
              <w:highlight w:val="white"/>
            </w:rPr>
            <w:fldChar w:fldCharType="begin"/>
          </w:r>
          <w:r w:rsidR="006E30D1">
            <w:rPr>
              <w:rFonts w:cs="Arial"/>
              <w:highlight w:val="white"/>
            </w:rPr>
            <w:instrText xml:space="preserve"> CITATION Sip12 \l 1033 </w:instrText>
          </w:r>
          <w:r w:rsidR="006E30D1">
            <w:rPr>
              <w:rFonts w:cs="Arial"/>
              <w:highlight w:val="white"/>
            </w:rPr>
            <w:fldChar w:fldCharType="separate"/>
          </w:r>
          <w:r w:rsidR="000F0F10" w:rsidRPr="000F0F10">
            <w:rPr>
              <w:rFonts w:cs="Arial"/>
              <w:noProof/>
              <w:highlight w:val="white"/>
            </w:rPr>
            <w:t>[6]</w:t>
          </w:r>
          <w:r w:rsidR="006E30D1">
            <w:rPr>
              <w:rFonts w:cs="Arial"/>
              <w:highlight w:val="white"/>
            </w:rPr>
            <w:fldChar w:fldCharType="end"/>
          </w:r>
        </w:sdtContent>
      </w:sdt>
      <w:r w:rsidR="000C1D9C" w:rsidRPr="00774854">
        <w:rPr>
          <w:rFonts w:cs="Arial"/>
          <w:highlight w:val="white"/>
        </w:rPr>
        <w:t xml:space="preserve">. </w:t>
      </w:r>
      <w:r w:rsidR="00941D26">
        <w:rPr>
          <w:rFonts w:cs="Arial"/>
          <w:highlight w:val="white"/>
        </w:rPr>
        <w:t>Finally</w:t>
      </w:r>
      <w:r w:rsidR="00F0324D" w:rsidRPr="00774854">
        <w:rPr>
          <w:rFonts w:cs="Arial"/>
          <w:highlight w:val="white"/>
        </w:rPr>
        <w:t xml:space="preserve">, providing reading opportunities to young children is important during a significant time period in their development of reading skill and comprehension </w:t>
      </w:r>
      <w:sdt>
        <w:sdtPr>
          <w:rPr>
            <w:rFonts w:cs="Arial"/>
            <w:highlight w:val="white"/>
          </w:rPr>
          <w:id w:val="1309359998"/>
          <w:citation/>
        </w:sdtPr>
        <w:sdtContent>
          <w:r w:rsidR="000C1D9C" w:rsidRPr="00774854">
            <w:rPr>
              <w:rFonts w:cs="Arial"/>
              <w:highlight w:val="white"/>
            </w:rPr>
            <w:fldChar w:fldCharType="begin"/>
          </w:r>
          <w:r w:rsidR="000C1D9C" w:rsidRPr="00774854">
            <w:rPr>
              <w:rFonts w:cs="Arial"/>
              <w:highlight w:val="white"/>
            </w:rPr>
            <w:instrText xml:space="preserve"> CITATION Lee12 \l 1033 </w:instrText>
          </w:r>
          <w:r w:rsidR="000C1D9C" w:rsidRPr="00774854">
            <w:rPr>
              <w:rFonts w:cs="Arial"/>
              <w:highlight w:val="white"/>
            </w:rPr>
            <w:fldChar w:fldCharType="separate"/>
          </w:r>
          <w:r w:rsidR="000F0F10" w:rsidRPr="000F0F10">
            <w:rPr>
              <w:rFonts w:cs="Arial"/>
              <w:noProof/>
              <w:highlight w:val="white"/>
            </w:rPr>
            <w:t>[5]</w:t>
          </w:r>
          <w:r w:rsidR="000C1D9C" w:rsidRPr="00774854">
            <w:rPr>
              <w:rFonts w:cs="Arial"/>
              <w:highlight w:val="white"/>
            </w:rPr>
            <w:fldChar w:fldCharType="end"/>
          </w:r>
        </w:sdtContent>
      </w:sdt>
      <w:r w:rsidR="000C1D9C" w:rsidRPr="00774854">
        <w:rPr>
          <w:rFonts w:cs="Arial"/>
          <w:highlight w:val="white"/>
        </w:rPr>
        <w:t>.</w:t>
      </w:r>
    </w:p>
    <w:p w14:paraId="35EC1EF1" w14:textId="3566A662" w:rsidR="001604A1" w:rsidRDefault="001604A1" w:rsidP="000E31E5">
      <w:pPr>
        <w:ind w:firstLine="432"/>
        <w:rPr>
          <w:rFonts w:cs="Arial"/>
          <w:highlight w:val="white"/>
        </w:rPr>
      </w:pPr>
      <w:r>
        <w:rPr>
          <w:rFonts w:cs="Arial"/>
          <w:highlight w:val="white"/>
        </w:rPr>
        <w:t>Our motivation was also drawn from a different perspective; b</w:t>
      </w:r>
      <w:r w:rsidR="00F0324D" w:rsidRPr="00774854">
        <w:rPr>
          <w:rFonts w:cs="Arial"/>
          <w:highlight w:val="white"/>
        </w:rPr>
        <w:t xml:space="preserve">oth the study of Computer Science (CS) and its </w:t>
      </w:r>
      <w:r w:rsidR="00E7364C">
        <w:rPr>
          <w:rFonts w:cs="Arial"/>
          <w:highlight w:val="white"/>
        </w:rPr>
        <w:t>related</w:t>
      </w:r>
      <w:r w:rsidR="00F0324D" w:rsidRPr="00774854">
        <w:rPr>
          <w:rFonts w:cs="Arial"/>
          <w:highlight w:val="white"/>
        </w:rPr>
        <w:t xml:space="preserve"> industries have recognized the importance of fostering the development </w:t>
      </w:r>
      <w:r w:rsidR="00F35384" w:rsidRPr="00774854">
        <w:rPr>
          <w:rFonts w:cs="Arial"/>
          <w:highlight w:val="white"/>
        </w:rPr>
        <w:t xml:space="preserve">of </w:t>
      </w:r>
      <w:r w:rsidR="00A15838">
        <w:rPr>
          <w:rFonts w:cs="Arial"/>
          <w:highlight w:val="white"/>
        </w:rPr>
        <w:t>CT</w:t>
      </w:r>
      <w:r w:rsidR="00F0324D" w:rsidRPr="00774854">
        <w:rPr>
          <w:rFonts w:cs="Arial"/>
          <w:highlight w:val="white"/>
        </w:rPr>
        <w:t xml:space="preserve"> and skills earlier in students’ education </w:t>
      </w:r>
      <w:sdt>
        <w:sdtPr>
          <w:rPr>
            <w:rFonts w:cs="Arial"/>
            <w:highlight w:val="white"/>
          </w:rPr>
          <w:id w:val="224501643"/>
          <w:citation/>
        </w:sdtPr>
        <w:sdtContent>
          <w:r w:rsidR="000C1D9C" w:rsidRPr="00774854">
            <w:rPr>
              <w:rFonts w:cs="Arial"/>
              <w:highlight w:val="white"/>
            </w:rPr>
            <w:fldChar w:fldCharType="begin"/>
          </w:r>
          <w:r w:rsidR="000C1D9C" w:rsidRPr="00774854">
            <w:rPr>
              <w:rFonts w:cs="Arial"/>
              <w:highlight w:val="white"/>
            </w:rPr>
            <w:instrText xml:space="preserve"> CITATION Sey80 \l 1033 </w:instrText>
          </w:r>
          <w:r w:rsidR="000C1D9C" w:rsidRPr="00774854">
            <w:rPr>
              <w:rFonts w:cs="Arial"/>
              <w:highlight w:val="white"/>
            </w:rPr>
            <w:fldChar w:fldCharType="separate"/>
          </w:r>
          <w:r w:rsidR="000F0F10" w:rsidRPr="000F0F10">
            <w:rPr>
              <w:rFonts w:cs="Arial"/>
              <w:noProof/>
              <w:highlight w:val="white"/>
            </w:rPr>
            <w:t>[7]</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 xml:space="preserve">This is especially true in light of current market conditions, </w:t>
      </w:r>
      <w:r w:rsidR="00D80710" w:rsidRPr="00774854">
        <w:rPr>
          <w:rFonts w:cs="Arial"/>
          <w:highlight w:val="white"/>
        </w:rPr>
        <w:t>where there is huge demand for</w:t>
      </w:r>
      <w:r w:rsidR="00F0324D" w:rsidRPr="00774854">
        <w:rPr>
          <w:rFonts w:cs="Arial"/>
          <w:highlight w:val="white"/>
        </w:rPr>
        <w:t xml:space="preserve"> computer scien</w:t>
      </w:r>
      <w:r w:rsidR="00641274">
        <w:rPr>
          <w:rFonts w:cs="Arial"/>
          <w:highlight w:val="white"/>
        </w:rPr>
        <w:t xml:space="preserve">tists </w:t>
      </w:r>
      <w:r w:rsidR="00F0324D" w:rsidRPr="00774854">
        <w:rPr>
          <w:rFonts w:cs="Arial"/>
          <w:highlight w:val="white"/>
        </w:rPr>
        <w:t xml:space="preserve">and </w:t>
      </w:r>
      <w:r w:rsidR="00D80710" w:rsidRPr="00774854">
        <w:rPr>
          <w:rFonts w:cs="Arial"/>
          <w:highlight w:val="white"/>
        </w:rPr>
        <w:t xml:space="preserve">an intense </w:t>
      </w:r>
      <w:r w:rsidR="00F0324D" w:rsidRPr="00774854">
        <w:rPr>
          <w:rFonts w:cs="Arial"/>
          <w:highlight w:val="white"/>
        </w:rPr>
        <w:t xml:space="preserve">lack of diversity amongst its practitioners. More specifically, many students never investigate </w:t>
      </w:r>
      <w:r w:rsidR="00F0324D" w:rsidRPr="00774854">
        <w:rPr>
          <w:rFonts w:cs="Arial"/>
          <w:highlight w:val="white"/>
        </w:rPr>
        <w:lastRenderedPageBreak/>
        <w:t>computer science as an academic option, because they have</w:t>
      </w:r>
      <w:r>
        <w:rPr>
          <w:rFonts w:cs="Arial"/>
          <w:highlight w:val="white"/>
        </w:rPr>
        <w:t xml:space="preserve"> no</w:t>
      </w:r>
      <w:r w:rsidR="00F0324D" w:rsidRPr="00774854">
        <w:rPr>
          <w:rFonts w:cs="Arial"/>
          <w:highlight w:val="white"/>
        </w:rPr>
        <w:t xml:space="preserve">t been sufficiently exposed to computer science or because they feel that their identities do not </w:t>
      </w:r>
      <w:r w:rsidR="00FB33E3">
        <w:rPr>
          <w:rFonts w:cs="Arial"/>
          <w:highlight w:val="white"/>
        </w:rPr>
        <w:t>match</w:t>
      </w:r>
      <w:r w:rsidR="00F0324D" w:rsidRPr="00774854">
        <w:rPr>
          <w:rFonts w:cs="Arial"/>
          <w:highlight w:val="white"/>
        </w:rPr>
        <w:t xml:space="preserve"> well with </w:t>
      </w:r>
      <w:r w:rsidR="007040DF" w:rsidRPr="00774854">
        <w:rPr>
          <w:rFonts w:cs="Arial"/>
          <w:highlight w:val="white"/>
        </w:rPr>
        <w:t xml:space="preserve">the stereotype of programmers </w:t>
      </w:r>
      <w:sdt>
        <w:sdtPr>
          <w:rPr>
            <w:rFonts w:cs="Arial"/>
            <w:highlight w:val="white"/>
          </w:rPr>
          <w:id w:val="1813439201"/>
          <w:citation/>
        </w:sdtPr>
        <w:sdtContent>
          <w:r w:rsidR="000C1D9C" w:rsidRPr="00774854">
            <w:rPr>
              <w:rFonts w:cs="Arial"/>
              <w:highlight w:val="white"/>
            </w:rPr>
            <w:fldChar w:fldCharType="begin"/>
          </w:r>
          <w:r w:rsidR="000C1D9C" w:rsidRPr="00774854">
            <w:rPr>
              <w:rFonts w:cs="Arial"/>
              <w:highlight w:val="white"/>
            </w:rPr>
            <w:instrText xml:space="preserve"> CITATION Goo11 \l 1033  \m Ken</w:instrText>
          </w:r>
          <w:r w:rsidR="000C1D9C" w:rsidRPr="00774854">
            <w:rPr>
              <w:rFonts w:cs="Arial"/>
              <w:highlight w:val="white"/>
            </w:rPr>
            <w:fldChar w:fldCharType="separate"/>
          </w:r>
          <w:r w:rsidR="000F0F10" w:rsidRPr="000F0F10">
            <w:rPr>
              <w:rFonts w:cs="Arial"/>
              <w:noProof/>
              <w:highlight w:val="white"/>
            </w:rPr>
            <w:t>[8, 9]</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The latter is particularly true for African American populations,</w:t>
      </w:r>
      <w:r w:rsidR="000C1D9C" w:rsidRPr="00774854">
        <w:rPr>
          <w:rFonts w:cs="Arial"/>
          <w:highlight w:val="white"/>
        </w:rPr>
        <w:t xml:space="preserve"> Latino populations and women </w:t>
      </w:r>
      <w:sdt>
        <w:sdtPr>
          <w:rPr>
            <w:rFonts w:cs="Arial"/>
            <w:highlight w:val="white"/>
          </w:rPr>
          <w:id w:val="1517426574"/>
          <w:citation/>
        </w:sdtPr>
        <w:sdtContent>
          <w:r w:rsidR="000C1D9C" w:rsidRPr="00774854">
            <w:rPr>
              <w:rFonts w:cs="Arial"/>
              <w:highlight w:val="white"/>
            </w:rPr>
            <w:fldChar w:fldCharType="begin"/>
          </w:r>
          <w:r w:rsidR="000C1D9C" w:rsidRPr="00774854">
            <w:rPr>
              <w:rFonts w:cs="Arial"/>
              <w:highlight w:val="white"/>
            </w:rPr>
            <w:instrText xml:space="preserve"> CITATION Ken \l 1033 </w:instrText>
          </w:r>
          <w:r w:rsidR="000C1D9C" w:rsidRPr="00774854">
            <w:rPr>
              <w:rFonts w:cs="Arial"/>
              <w:highlight w:val="white"/>
            </w:rPr>
            <w:fldChar w:fldCharType="separate"/>
          </w:r>
          <w:r w:rsidR="000F0F10" w:rsidRPr="000F0F10">
            <w:rPr>
              <w:rFonts w:cs="Arial"/>
              <w:noProof/>
              <w:highlight w:val="white"/>
            </w:rPr>
            <w:t>[9]</w:t>
          </w:r>
          <w:r w:rsidR="000C1D9C" w:rsidRPr="00774854">
            <w:rPr>
              <w:rFonts w:cs="Arial"/>
              <w:highlight w:val="white"/>
            </w:rPr>
            <w:fldChar w:fldCharType="end"/>
          </w:r>
        </w:sdtContent>
      </w:sdt>
      <w:r w:rsidR="00F0324D" w:rsidRPr="00774854">
        <w:rPr>
          <w:rFonts w:cs="Arial"/>
          <w:highlight w:val="white"/>
        </w:rPr>
        <w:t>. These problems could be tackled by educating people from a younger age, thus encouraging them to b</w:t>
      </w:r>
      <w:r w:rsidR="000C1D9C" w:rsidRPr="00774854">
        <w:rPr>
          <w:rFonts w:cs="Arial"/>
          <w:highlight w:val="white"/>
        </w:rPr>
        <w:t xml:space="preserve">e more interested in CS </w:t>
      </w:r>
      <w:sdt>
        <w:sdtPr>
          <w:rPr>
            <w:rFonts w:cs="Arial"/>
            <w:highlight w:val="white"/>
          </w:rPr>
          <w:id w:val="-356353596"/>
          <w:citation/>
        </w:sdtPr>
        <w:sdtContent>
          <w:r w:rsidR="000C1D9C" w:rsidRPr="00774854">
            <w:rPr>
              <w:rFonts w:cs="Arial"/>
              <w:highlight w:val="white"/>
            </w:rPr>
            <w:fldChar w:fldCharType="begin"/>
          </w:r>
          <w:r w:rsidR="000C1D9C" w:rsidRPr="00774854">
            <w:rPr>
              <w:rFonts w:cs="Arial"/>
              <w:highlight w:val="white"/>
            </w:rPr>
            <w:instrText xml:space="preserve"> CITATION Ali99 \l 1033 </w:instrText>
          </w:r>
          <w:r w:rsidR="000F72B8" w:rsidRPr="00774854">
            <w:rPr>
              <w:rFonts w:cs="Arial"/>
              <w:highlight w:val="white"/>
            </w:rPr>
            <w:instrText xml:space="preserve"> \m Bet09 \m All02</w:instrText>
          </w:r>
          <w:r w:rsidR="000C1D9C" w:rsidRPr="00774854">
            <w:rPr>
              <w:rFonts w:cs="Arial"/>
              <w:highlight w:val="white"/>
            </w:rPr>
            <w:fldChar w:fldCharType="separate"/>
          </w:r>
          <w:r w:rsidR="000F0F10" w:rsidRPr="000F0F10">
            <w:rPr>
              <w:rFonts w:cs="Arial"/>
              <w:noProof/>
              <w:highlight w:val="white"/>
            </w:rPr>
            <w:t>[10, 11, 12]</w:t>
          </w:r>
          <w:r w:rsidR="000C1D9C" w:rsidRPr="00774854">
            <w:rPr>
              <w:rFonts w:cs="Arial"/>
              <w:highlight w:val="white"/>
            </w:rPr>
            <w:fldChar w:fldCharType="end"/>
          </w:r>
        </w:sdtContent>
      </w:sdt>
      <w:r w:rsidR="00F0324D" w:rsidRPr="00774854">
        <w:rPr>
          <w:rFonts w:cs="Arial"/>
          <w:highlight w:val="white"/>
        </w:rPr>
        <w:t xml:space="preserve">. </w:t>
      </w:r>
    </w:p>
    <w:p w14:paraId="44A6FC99" w14:textId="3305C6B0" w:rsidR="007040DF" w:rsidRDefault="00C12468" w:rsidP="000E31E5">
      <w:pPr>
        <w:ind w:firstLine="432"/>
        <w:rPr>
          <w:rFonts w:cs="Arial"/>
        </w:rPr>
      </w:pPr>
      <w:r>
        <w:rPr>
          <w:rFonts w:cs="Arial"/>
          <w:highlight w:val="white"/>
        </w:rPr>
        <w:t xml:space="preserve">Before beginning our research, we established that computer programming and </w:t>
      </w:r>
      <w:r w:rsidR="00A15838">
        <w:rPr>
          <w:rFonts w:cs="Arial"/>
          <w:highlight w:val="white"/>
        </w:rPr>
        <w:t>CT</w:t>
      </w:r>
      <w:r>
        <w:rPr>
          <w:rFonts w:cs="Arial"/>
          <w:highlight w:val="white"/>
        </w:rPr>
        <w:t xml:space="preserve"> are age appropriate materials for preschoolers. </w:t>
      </w:r>
      <w:r w:rsidR="007040DF" w:rsidRPr="00774854">
        <w:rPr>
          <w:rFonts w:cs="Arial"/>
          <w:highlight w:val="white"/>
        </w:rPr>
        <w:t>Research shows that children have the ability to control their interactive environments</w:t>
      </w:r>
      <w:r w:rsidR="000C1D9C" w:rsidRPr="00774854">
        <w:rPr>
          <w:rFonts w:cs="Arial"/>
          <w:highlight w:val="white"/>
        </w:rPr>
        <w:t xml:space="preserve"> </w:t>
      </w:r>
      <w:r>
        <w:rPr>
          <w:rFonts w:cs="Arial"/>
          <w:highlight w:val="white"/>
        </w:rPr>
        <w:t>and that ability is stronger in the modern era</w:t>
      </w:r>
      <w:r w:rsidRPr="00C12468">
        <w:rPr>
          <w:rFonts w:cs="Arial"/>
          <w:highlight w:val="white"/>
        </w:rPr>
        <w:t xml:space="preserve"> </w:t>
      </w:r>
      <w:sdt>
        <w:sdtPr>
          <w:rPr>
            <w:rFonts w:cs="Arial"/>
            <w:highlight w:val="white"/>
          </w:rPr>
          <w:id w:val="807130036"/>
          <w:citation/>
        </w:sdtPr>
        <w:sdtContent>
          <w:r w:rsidRPr="00774854">
            <w:rPr>
              <w:rFonts w:cs="Arial"/>
              <w:highlight w:val="white"/>
            </w:rPr>
            <w:fldChar w:fldCharType="begin"/>
          </w:r>
          <w:r w:rsidRPr="00774854">
            <w:rPr>
              <w:rFonts w:cs="Arial"/>
              <w:highlight w:val="white"/>
            </w:rPr>
            <w:instrText xml:space="preserve"> CITATION Jai03 \l 1033 </w:instrText>
          </w:r>
          <w:r w:rsidRPr="00774854">
            <w:rPr>
              <w:rFonts w:cs="Arial"/>
              <w:highlight w:val="white"/>
            </w:rPr>
            <w:fldChar w:fldCharType="separate"/>
          </w:r>
          <w:r w:rsidR="000F0F10" w:rsidRPr="000F0F10">
            <w:rPr>
              <w:rFonts w:cs="Arial"/>
              <w:noProof/>
              <w:highlight w:val="white"/>
            </w:rPr>
            <w:t>[2]</w:t>
          </w:r>
          <w:r w:rsidRPr="00774854">
            <w:rPr>
              <w:rFonts w:cs="Arial"/>
              <w:highlight w:val="white"/>
            </w:rPr>
            <w:fldChar w:fldCharType="end"/>
          </w:r>
        </w:sdtContent>
      </w:sdt>
      <w:r w:rsidR="000C1D9C" w:rsidRPr="00774854">
        <w:rPr>
          <w:rFonts w:cs="Arial"/>
          <w:highlight w:val="white"/>
        </w:rPr>
        <w:t>.</w:t>
      </w:r>
      <w:r>
        <w:rPr>
          <w:rFonts w:cs="Arial"/>
          <w:highlight w:val="white"/>
        </w:rPr>
        <w:t xml:space="preserve"> C</w:t>
      </w:r>
      <w:r w:rsidR="007040DF" w:rsidRPr="00774854">
        <w:rPr>
          <w:rFonts w:cs="Arial"/>
          <w:highlight w:val="white"/>
        </w:rPr>
        <w:t xml:space="preserve">omputer programming is a developmentally appropriate practice in preschools </w:t>
      </w:r>
      <w:sdt>
        <w:sdtPr>
          <w:rPr>
            <w:rFonts w:cs="Arial"/>
            <w:highlight w:val="white"/>
          </w:rPr>
          <w:id w:val="433873107"/>
          <w:citation/>
        </w:sdtPr>
        <w:sdtContent>
          <w:r w:rsidR="000C1D9C" w:rsidRPr="00774854">
            <w:rPr>
              <w:rFonts w:cs="Arial"/>
              <w:highlight w:val="white"/>
            </w:rPr>
            <w:fldChar w:fldCharType="begin"/>
          </w:r>
          <w:r w:rsidR="000C1D9C" w:rsidRPr="00774854">
            <w:rPr>
              <w:rFonts w:cs="Arial"/>
              <w:highlight w:val="white"/>
            </w:rPr>
            <w:instrText xml:space="preserve"> CITATION Pet \l 1033 </w:instrText>
          </w:r>
          <w:r w:rsidR="000C1D9C" w:rsidRPr="00774854">
            <w:rPr>
              <w:rFonts w:cs="Arial"/>
              <w:highlight w:val="white"/>
            </w:rPr>
            <w:fldChar w:fldCharType="separate"/>
          </w:r>
          <w:r w:rsidR="000F0F10" w:rsidRPr="000F0F10">
            <w:rPr>
              <w:rFonts w:cs="Arial"/>
              <w:noProof/>
              <w:highlight w:val="white"/>
            </w:rPr>
            <w:t>[13]</w:t>
          </w:r>
          <w:r w:rsidR="000C1D9C" w:rsidRPr="00774854">
            <w:rPr>
              <w:rFonts w:cs="Arial"/>
              <w:highlight w:val="white"/>
            </w:rPr>
            <w:fldChar w:fldCharType="end"/>
          </w:r>
        </w:sdtContent>
      </w:sdt>
      <w:r w:rsidR="007040DF" w:rsidRPr="00774854">
        <w:rPr>
          <w:rFonts w:cs="Arial"/>
          <w:highlight w:val="white"/>
        </w:rPr>
        <w:t xml:space="preserve"> since children are able to learn aspects of programmi</w:t>
      </w:r>
      <w:r w:rsidR="00E7364C">
        <w:rPr>
          <w:rFonts w:cs="Arial"/>
          <w:highlight w:val="white"/>
        </w:rPr>
        <w:t>ng by performing specific tasks</w:t>
      </w:r>
      <w:r w:rsidR="000C1D9C" w:rsidRPr="00774854">
        <w:rPr>
          <w:rFonts w:cs="Arial"/>
          <w:highlight w:val="white"/>
        </w:rPr>
        <w:t xml:space="preserve"> </w:t>
      </w:r>
      <w:r w:rsidR="007040DF" w:rsidRPr="00774854">
        <w:rPr>
          <w:rFonts w:cs="Arial"/>
          <w:highlight w:val="white"/>
        </w:rPr>
        <w:t>and can reason logically as long as principles are applied to concrete exam</w:t>
      </w:r>
      <w:r w:rsidR="000C1D9C" w:rsidRPr="00774854">
        <w:rPr>
          <w:rFonts w:cs="Arial"/>
          <w:highlight w:val="white"/>
        </w:rPr>
        <w:t xml:space="preserve">ples </w:t>
      </w:r>
      <w:sdt>
        <w:sdtPr>
          <w:rPr>
            <w:rFonts w:cs="Arial"/>
            <w:highlight w:val="white"/>
          </w:rPr>
          <w:id w:val="-1502189599"/>
          <w:citation/>
        </w:sdtPr>
        <w:sdtContent>
          <w:r w:rsidR="000C1D9C" w:rsidRPr="00774854">
            <w:rPr>
              <w:rFonts w:cs="Arial"/>
              <w:highlight w:val="white"/>
            </w:rPr>
            <w:fldChar w:fldCharType="begin"/>
          </w:r>
          <w:r w:rsidR="000C1D9C" w:rsidRPr="00774854">
            <w:rPr>
              <w:rFonts w:cs="Arial"/>
              <w:highlight w:val="white"/>
            </w:rPr>
            <w:instrText xml:space="preserve"> CITATION All03 \l 1033 </w:instrText>
          </w:r>
          <w:r w:rsidR="000C1D9C" w:rsidRPr="00774854">
            <w:rPr>
              <w:rFonts w:cs="Arial"/>
              <w:highlight w:val="white"/>
            </w:rPr>
            <w:fldChar w:fldCharType="separate"/>
          </w:r>
          <w:r w:rsidR="000F0F10" w:rsidRPr="000F0F10">
            <w:rPr>
              <w:rFonts w:cs="Arial"/>
              <w:noProof/>
              <w:highlight w:val="white"/>
            </w:rPr>
            <w:t>[14]</w:t>
          </w:r>
          <w:r w:rsidR="000C1D9C" w:rsidRPr="00774854">
            <w:rPr>
              <w:rFonts w:cs="Arial"/>
              <w:highlight w:val="white"/>
            </w:rPr>
            <w:fldChar w:fldCharType="end"/>
          </w:r>
        </w:sdtContent>
      </w:sdt>
      <w:r>
        <w:rPr>
          <w:rFonts w:cs="Arial"/>
          <w:highlight w:val="white"/>
        </w:rPr>
        <w:t>. Most importantly</w:t>
      </w:r>
      <w:r w:rsidR="00EC351E" w:rsidRPr="00774854">
        <w:rPr>
          <w:rFonts w:cs="Arial"/>
          <w:highlight w:val="white"/>
        </w:rPr>
        <w:t xml:space="preserve">, </w:t>
      </w:r>
      <w:r>
        <w:rPr>
          <w:rFonts w:cs="Arial"/>
          <w:highlight w:val="white"/>
        </w:rPr>
        <w:t xml:space="preserve">preschoolers enjoy programming-like activities and have </w:t>
      </w:r>
      <w:r w:rsidR="00EC351E" w:rsidRPr="00774854">
        <w:rPr>
          <w:rFonts w:cs="Arial"/>
          <w:highlight w:val="white"/>
        </w:rPr>
        <w:t>t</w:t>
      </w:r>
      <w:r w:rsidR="007040DF" w:rsidRPr="00774854">
        <w:rPr>
          <w:rFonts w:cs="Arial"/>
          <w:highlight w:val="white"/>
        </w:rPr>
        <w:t xml:space="preserve">he desire to </w:t>
      </w:r>
      <w:r w:rsidR="00E7364C">
        <w:rPr>
          <w:rFonts w:cs="Arial"/>
          <w:highlight w:val="white"/>
        </w:rPr>
        <w:t>do perform them</w:t>
      </w:r>
      <w:r>
        <w:rPr>
          <w:rFonts w:cs="Arial"/>
          <w:highlight w:val="white"/>
        </w:rPr>
        <w:t xml:space="preserve">; this desire </w:t>
      </w:r>
      <w:r w:rsidR="007040DF" w:rsidRPr="00774854">
        <w:rPr>
          <w:rFonts w:cs="Arial"/>
          <w:highlight w:val="white"/>
        </w:rPr>
        <w:t xml:space="preserve">is strengthened when the environment allows </w:t>
      </w:r>
      <w:r>
        <w:rPr>
          <w:rFonts w:cs="Arial"/>
          <w:highlight w:val="white"/>
        </w:rPr>
        <w:t>for</w:t>
      </w:r>
      <w:r w:rsidR="007040DF" w:rsidRPr="00774854">
        <w:rPr>
          <w:rFonts w:cs="Arial"/>
          <w:highlight w:val="white"/>
        </w:rPr>
        <w:t xml:space="preserve"> the ability to create dynamic and interactive worlds or games </w:t>
      </w:r>
      <w:sdt>
        <w:sdtPr>
          <w:rPr>
            <w:rFonts w:cs="Arial"/>
            <w:highlight w:val="white"/>
          </w:rPr>
          <w:id w:val="-1770844537"/>
          <w:citation/>
        </w:sdtPr>
        <w:sdtContent>
          <w:r w:rsidR="000C1D9C" w:rsidRPr="00774854">
            <w:rPr>
              <w:rFonts w:cs="Arial"/>
              <w:highlight w:val="white"/>
            </w:rPr>
            <w:fldChar w:fldCharType="begin"/>
          </w:r>
          <w:r w:rsidR="000C1D9C" w:rsidRPr="00774854">
            <w:rPr>
              <w:rFonts w:cs="Arial"/>
              <w:highlight w:val="white"/>
            </w:rPr>
            <w:instrText xml:space="preserve"> CITATION Gre10 \l 1033 </w:instrText>
          </w:r>
          <w:r w:rsidR="000C1D9C" w:rsidRPr="00774854">
            <w:rPr>
              <w:rFonts w:cs="Arial"/>
              <w:highlight w:val="white"/>
            </w:rPr>
            <w:fldChar w:fldCharType="separate"/>
          </w:r>
          <w:r w:rsidR="000F0F10" w:rsidRPr="000F0F10">
            <w:rPr>
              <w:rFonts w:cs="Arial"/>
              <w:noProof/>
              <w:highlight w:val="white"/>
            </w:rPr>
            <w:t>[15]</w:t>
          </w:r>
          <w:r w:rsidR="000C1D9C" w:rsidRPr="00774854">
            <w:rPr>
              <w:rFonts w:cs="Arial"/>
              <w:highlight w:val="white"/>
            </w:rPr>
            <w:fldChar w:fldCharType="end"/>
          </w:r>
        </w:sdtContent>
      </w:sdt>
      <w:r w:rsidR="007040DF" w:rsidRPr="00774854">
        <w:rPr>
          <w:rFonts w:cs="Arial"/>
          <w:highlight w:val="white"/>
        </w:rPr>
        <w:t>.</w:t>
      </w:r>
    </w:p>
    <w:p w14:paraId="55355D9C" w14:textId="46FFC51E" w:rsidR="00315726" w:rsidRDefault="00CB3809" w:rsidP="00EE6AB3">
      <w:pPr>
        <w:pStyle w:val="Heading1"/>
      </w:pPr>
      <w:bookmarkStart w:id="13" w:name="_Toc353143812"/>
      <w:bookmarkStart w:id="14" w:name="_Toc353146710"/>
      <w:bookmarkStart w:id="15" w:name="_Toc353150424"/>
      <w:bookmarkStart w:id="16" w:name="_Toc354012658"/>
      <w:r>
        <w:t>Background</w:t>
      </w:r>
      <w:bookmarkEnd w:id="13"/>
      <w:bookmarkEnd w:id="14"/>
      <w:bookmarkEnd w:id="15"/>
      <w:bookmarkEnd w:id="16"/>
    </w:p>
    <w:p w14:paraId="77D315EE" w14:textId="6120BAED" w:rsidR="00126E58" w:rsidRPr="0014793A" w:rsidRDefault="00FB33E3" w:rsidP="0014793A">
      <w:pPr>
        <w:ind w:firstLine="432"/>
      </w:pPr>
      <w:r>
        <w:t>Two</w:t>
      </w:r>
      <w:r w:rsidR="007202E8">
        <w:t xml:space="preserve"> </w:t>
      </w:r>
      <w:r w:rsidR="000C0CE6">
        <w:t xml:space="preserve">different types </w:t>
      </w:r>
      <w:r>
        <w:t xml:space="preserve">of research </w:t>
      </w:r>
      <w:r w:rsidR="000C0CE6">
        <w:t xml:space="preserve">proved valuable to the process of conducting our research </w:t>
      </w:r>
      <w:r w:rsidR="000654D1">
        <w:t>and developing our application</w:t>
      </w:r>
      <w:r w:rsidR="000C0CE6">
        <w:t xml:space="preserve">. </w:t>
      </w:r>
      <w:r w:rsidR="00A71B67">
        <w:t>The first type</w:t>
      </w:r>
      <w:r w:rsidR="00205B58">
        <w:t xml:space="preserve"> </w:t>
      </w:r>
      <w:sdt>
        <w:sdtPr>
          <w:id w:val="612176007"/>
          <w:citation/>
        </w:sdtPr>
        <w:sdtContent>
          <w:r w:rsidR="00205B58">
            <w:fldChar w:fldCharType="begin"/>
          </w:r>
          <w:r w:rsidR="00205B58">
            <w:instrText xml:space="preserve"> CITATION All93 \l 1033  \m All91 \m Ken96 \m Joh10 \m Dav00</w:instrText>
          </w:r>
          <w:r w:rsidR="00205B58">
            <w:fldChar w:fldCharType="separate"/>
          </w:r>
          <w:r w:rsidR="000F0F10" w:rsidRPr="000F0F10">
            <w:rPr>
              <w:noProof/>
            </w:rPr>
            <w:t>[16, 17, 18, 19, 20]</w:t>
          </w:r>
          <w:r w:rsidR="00205B58">
            <w:fldChar w:fldCharType="end"/>
          </w:r>
        </w:sdtContent>
      </w:sdt>
      <w:r w:rsidR="000C0CE6">
        <w:t>,</w:t>
      </w:r>
      <w:r w:rsidR="00A71B67">
        <w:t xml:space="preserve"> </w:t>
      </w:r>
      <w:r w:rsidR="004E27D0">
        <w:t xml:space="preserve">past attempts to help young children learn concepts </w:t>
      </w:r>
      <w:r w:rsidR="00BE33EF">
        <w:t>related to Computer Science</w:t>
      </w:r>
      <w:r w:rsidR="00205B58">
        <w:t xml:space="preserve"> </w:t>
      </w:r>
      <w:r w:rsidR="004E27D0">
        <w:t xml:space="preserve"> helped define the space in the field where our application </w:t>
      </w:r>
      <w:r w:rsidR="000654D1">
        <w:t>would fit and</w:t>
      </w:r>
      <w:r w:rsidR="004E27D0">
        <w:t xml:space="preserve"> </w:t>
      </w:r>
      <w:r w:rsidR="007202E8">
        <w:t xml:space="preserve">determine </w:t>
      </w:r>
      <w:r w:rsidR="004E27D0">
        <w:t>what types of c</w:t>
      </w:r>
      <w:r w:rsidR="000654D1">
        <w:t>oncepts there are to be learned.</w:t>
      </w:r>
      <w:r w:rsidR="004E27D0">
        <w:t xml:space="preserve"> </w:t>
      </w:r>
      <w:r w:rsidR="00205B58">
        <w:t>They</w:t>
      </w:r>
      <w:r w:rsidR="000654D1">
        <w:t xml:space="preserve"> also</w:t>
      </w:r>
      <w:r w:rsidR="004E27D0">
        <w:t xml:space="preserve"> taught us useful lessons, not only about how to conduct the research, but also about how to design the application </w:t>
      </w:r>
      <w:r w:rsidR="007202E8">
        <w:t>and its interactions</w:t>
      </w:r>
      <w:r w:rsidR="004E27D0">
        <w:t xml:space="preserve">. </w:t>
      </w:r>
      <w:r w:rsidR="00A71B67">
        <w:t>The second type</w:t>
      </w:r>
      <w:r w:rsidR="00310BD0">
        <w:t xml:space="preserve"> of</w:t>
      </w:r>
      <w:r w:rsidR="004E27D0">
        <w:t xml:space="preserve"> research</w:t>
      </w:r>
      <w:r w:rsidR="00310BD0">
        <w:t>,</w:t>
      </w:r>
      <w:r w:rsidR="004E27D0">
        <w:t xml:space="preserve"> </w:t>
      </w:r>
      <w:r w:rsidR="00310BD0">
        <w:t>concerned</w:t>
      </w:r>
      <w:r w:rsidR="004E27D0">
        <w:t xml:space="preserve"> </w:t>
      </w:r>
      <w:r w:rsidR="00D218DF">
        <w:t>with</w:t>
      </w:r>
      <w:r w:rsidR="004E27D0">
        <w:t xml:space="preserve"> designing touch screen </w:t>
      </w:r>
      <w:r w:rsidR="007202E8">
        <w:t xml:space="preserve">and mobile </w:t>
      </w:r>
      <w:r w:rsidR="004E27D0">
        <w:t>applications</w:t>
      </w:r>
      <w:r w:rsidR="007202E8">
        <w:t xml:space="preserve"> for children</w:t>
      </w:r>
      <w:sdt>
        <w:sdtPr>
          <w:id w:val="2040090048"/>
          <w:citation/>
        </w:sdtPr>
        <w:sdtContent>
          <w:r w:rsidR="00205B58">
            <w:fldChar w:fldCharType="begin"/>
          </w:r>
          <w:r w:rsidR="00205B58">
            <w:instrText xml:space="preserve"> CITATION All09 \l 1033  \m McK10 \m Rev09</w:instrText>
          </w:r>
          <w:r w:rsidR="00205B58">
            <w:fldChar w:fldCharType="separate"/>
          </w:r>
          <w:r w:rsidR="000F0F10">
            <w:rPr>
              <w:noProof/>
            </w:rPr>
            <w:t xml:space="preserve"> </w:t>
          </w:r>
          <w:r w:rsidR="000F0F10" w:rsidRPr="000F0F10">
            <w:rPr>
              <w:noProof/>
            </w:rPr>
            <w:t>[21, 22, 23]</w:t>
          </w:r>
          <w:r w:rsidR="00205B58">
            <w:fldChar w:fldCharType="end"/>
          </w:r>
        </w:sdtContent>
      </w:sdt>
      <w:r w:rsidR="00310BD0">
        <w:t>,</w:t>
      </w:r>
      <w:r w:rsidR="007202E8">
        <w:t xml:space="preserve"> provided useful guidelines and lessons that helped us determine the structure of the application</w:t>
      </w:r>
      <w:r w:rsidR="00310BD0">
        <w:t>.</w:t>
      </w:r>
      <w:r w:rsidR="007202E8">
        <w:t xml:space="preserve"> </w:t>
      </w:r>
      <w:r w:rsidR="00310BD0">
        <w:t>T</w:t>
      </w:r>
      <w:r w:rsidR="007202E8">
        <w:t>he</w:t>
      </w:r>
      <w:r w:rsidR="00310BD0">
        <w:t xml:space="preserve"> research also posited</w:t>
      </w:r>
      <w:r w:rsidR="007202E8">
        <w:t xml:space="preserve"> types of interactions that are most appropriate</w:t>
      </w:r>
      <w:r w:rsidR="00EE1A13">
        <w:t>,</w:t>
      </w:r>
      <w:r w:rsidR="007202E8">
        <w:t xml:space="preserve"> as well as the type</w:t>
      </w:r>
      <w:r w:rsidR="00641274">
        <w:t>s</w:t>
      </w:r>
      <w:r w:rsidR="007202E8">
        <w:t xml:space="preserve"> of feedback and instruction</w:t>
      </w:r>
      <w:r w:rsidR="007202E8" w:rsidDel="00641274">
        <w:t>s</w:t>
      </w:r>
      <w:r w:rsidR="007202E8">
        <w:t xml:space="preserve"> required.</w:t>
      </w:r>
      <w:r w:rsidR="0014793A">
        <w:t xml:space="preserve"> R</w:t>
      </w:r>
      <w:r w:rsidR="00126E58">
        <w:rPr>
          <w:rFonts w:cs="Arial"/>
        </w:rPr>
        <w:t xml:space="preserve">esearchers have </w:t>
      </w:r>
      <w:r w:rsidR="0014793A">
        <w:rPr>
          <w:rFonts w:cs="Arial"/>
        </w:rPr>
        <w:t xml:space="preserve">often </w:t>
      </w:r>
      <w:r w:rsidR="00126E58">
        <w:rPr>
          <w:rFonts w:cs="Arial"/>
        </w:rPr>
        <w:t xml:space="preserve">attempted to scaffold the learning of </w:t>
      </w:r>
      <w:r w:rsidR="00CA03C8">
        <w:rPr>
          <w:rFonts w:cs="Arial"/>
        </w:rPr>
        <w:t>p</w:t>
      </w:r>
      <w:r w:rsidR="00126E58">
        <w:rPr>
          <w:rFonts w:cs="Arial"/>
        </w:rPr>
        <w:t>r</w:t>
      </w:r>
      <w:r w:rsidR="00CA03C8">
        <w:rPr>
          <w:rFonts w:cs="Arial"/>
        </w:rPr>
        <w:t>ogramming</w:t>
      </w:r>
      <w:r w:rsidR="00126E58">
        <w:rPr>
          <w:rFonts w:cs="Arial"/>
        </w:rPr>
        <w:t xml:space="preserve"> and </w:t>
      </w:r>
      <w:r w:rsidR="00A15838">
        <w:rPr>
          <w:rFonts w:cs="Arial"/>
        </w:rPr>
        <w:t>CT</w:t>
      </w:r>
      <w:r w:rsidR="00126E58">
        <w:rPr>
          <w:rFonts w:cs="Arial"/>
        </w:rPr>
        <w:t xml:space="preserve"> </w:t>
      </w:r>
      <w:r w:rsidR="0014793A">
        <w:rPr>
          <w:rFonts w:cs="Arial"/>
        </w:rPr>
        <w:t>concepts</w:t>
      </w:r>
      <w:sdt>
        <w:sdtPr>
          <w:rPr>
            <w:rFonts w:cs="Arial"/>
          </w:rPr>
          <w:id w:val="288402111"/>
          <w:citation/>
        </w:sdtPr>
        <w:sdtContent>
          <w:r w:rsidR="00205B58">
            <w:rPr>
              <w:rFonts w:cs="Arial"/>
            </w:rPr>
            <w:fldChar w:fldCharType="begin"/>
          </w:r>
          <w:r w:rsidR="00205B58">
            <w:rPr>
              <w:rFonts w:cs="Arial"/>
            </w:rPr>
            <w:instrText xml:space="preserve"> CITATION Bar11 \l 1033  \m Kin07 \m Jai03 \m Sey80 \m Lin12</w:instrText>
          </w:r>
          <w:r w:rsidR="00205B58">
            <w:rPr>
              <w:rFonts w:cs="Arial"/>
            </w:rPr>
            <w:fldChar w:fldCharType="separate"/>
          </w:r>
          <w:r w:rsidR="000F0F10">
            <w:rPr>
              <w:rFonts w:cs="Arial"/>
              <w:noProof/>
            </w:rPr>
            <w:t xml:space="preserve"> </w:t>
          </w:r>
          <w:r w:rsidR="000F0F10" w:rsidRPr="000F0F10">
            <w:rPr>
              <w:rFonts w:cs="Arial"/>
              <w:noProof/>
            </w:rPr>
            <w:t>[24, 25, 2, 7, 1]</w:t>
          </w:r>
          <w:r w:rsidR="00205B58">
            <w:rPr>
              <w:rFonts w:cs="Arial"/>
            </w:rPr>
            <w:fldChar w:fldCharType="end"/>
          </w:r>
        </w:sdtContent>
      </w:sdt>
      <w:r w:rsidR="0014793A">
        <w:rPr>
          <w:rFonts w:cs="Arial"/>
        </w:rPr>
        <w:t>; therefore, t</w:t>
      </w:r>
      <w:r w:rsidR="00126E58">
        <w:rPr>
          <w:rFonts w:cs="Arial"/>
        </w:rPr>
        <w:t>he</w:t>
      </w:r>
      <w:r w:rsidR="00EC3C54">
        <w:rPr>
          <w:rFonts w:cs="Arial"/>
        </w:rPr>
        <w:t xml:space="preserve"> literature </w:t>
      </w:r>
      <w:r w:rsidR="00126E58">
        <w:rPr>
          <w:rFonts w:cs="Arial"/>
        </w:rPr>
        <w:t>provides a lot of insight</w:t>
      </w:r>
      <w:r w:rsidR="00EC3C54">
        <w:rPr>
          <w:rFonts w:cs="Arial"/>
        </w:rPr>
        <w:t xml:space="preserve"> </w:t>
      </w:r>
      <w:r w:rsidR="00641274">
        <w:rPr>
          <w:rFonts w:cs="Arial"/>
        </w:rPr>
        <w:t xml:space="preserve">into </w:t>
      </w:r>
      <w:r w:rsidR="00EC3C54">
        <w:rPr>
          <w:rFonts w:cs="Arial"/>
        </w:rPr>
        <w:t>challenges, design ideas and</w:t>
      </w:r>
      <w:r w:rsidR="00CF6128" w:rsidRPr="00774854">
        <w:rPr>
          <w:rFonts w:cs="Arial"/>
        </w:rPr>
        <w:t xml:space="preserve"> </w:t>
      </w:r>
      <w:r w:rsidR="00EC3C54">
        <w:rPr>
          <w:rFonts w:cs="Arial"/>
        </w:rPr>
        <w:t xml:space="preserve">suggestions </w:t>
      </w:r>
      <w:r w:rsidR="00126E58">
        <w:rPr>
          <w:rFonts w:cs="Arial"/>
        </w:rPr>
        <w:t>that proved valuable in understanding the field and expanding it.</w:t>
      </w:r>
      <w:r w:rsidR="00E71540" w:rsidRPr="00E71540">
        <w:rPr>
          <w:rFonts w:cs="Arial"/>
        </w:rPr>
        <w:t xml:space="preserve"> </w:t>
      </w:r>
    </w:p>
    <w:p w14:paraId="23D71D3A" w14:textId="5A3E6625" w:rsidR="00126E58" w:rsidRDefault="000C0CE6" w:rsidP="00E4761A">
      <w:pPr>
        <w:ind w:firstLine="432"/>
        <w:rPr>
          <w:rFonts w:cs="Arial"/>
        </w:rPr>
      </w:pPr>
      <w:r w:rsidRPr="00774854">
        <w:rPr>
          <w:rFonts w:cs="Arial"/>
        </w:rPr>
        <w:t xml:space="preserve">In the past 10 years, there have been </w:t>
      </w:r>
      <w:r w:rsidR="00FB33E3">
        <w:rPr>
          <w:rFonts w:cs="Arial"/>
        </w:rPr>
        <w:t>several</w:t>
      </w:r>
      <w:r w:rsidRPr="00774854">
        <w:rPr>
          <w:rFonts w:cs="Arial"/>
        </w:rPr>
        <w:t xml:space="preserve"> attempts to create games, or otherwise educational environments that encourage children to acquire </w:t>
      </w:r>
      <w:r w:rsidR="00A15838">
        <w:rPr>
          <w:rFonts w:cs="Arial"/>
        </w:rPr>
        <w:t>CT</w:t>
      </w:r>
      <w:r w:rsidRPr="00774854">
        <w:rPr>
          <w:rFonts w:cs="Arial"/>
        </w:rPr>
        <w:t xml:space="preserve"> skills. The most famous example is Logo </w:t>
      </w:r>
      <w:sdt>
        <w:sdtPr>
          <w:rPr>
            <w:rFonts w:cs="Arial"/>
          </w:rPr>
          <w:id w:val="-1527549088"/>
          <w:citation/>
        </w:sdtPr>
        <w:sdtContent>
          <w:r w:rsidRPr="00774854">
            <w:rPr>
              <w:rFonts w:cs="Arial"/>
            </w:rPr>
            <w:fldChar w:fldCharType="begin"/>
          </w:r>
          <w:r w:rsidRPr="00774854">
            <w:rPr>
              <w:rFonts w:cs="Arial"/>
            </w:rPr>
            <w:instrText xml:space="preserve"> CITATION Dav00 \l 1033 </w:instrText>
          </w:r>
          <w:r w:rsidRPr="00774854">
            <w:rPr>
              <w:rFonts w:cs="Arial"/>
            </w:rPr>
            <w:fldChar w:fldCharType="separate"/>
          </w:r>
          <w:r w:rsidR="000F0F10" w:rsidRPr="000F0F10">
            <w:rPr>
              <w:rFonts w:cs="Arial"/>
              <w:noProof/>
            </w:rPr>
            <w:t>[20]</w:t>
          </w:r>
          <w:r w:rsidRPr="00774854">
            <w:rPr>
              <w:rFonts w:cs="Arial"/>
            </w:rPr>
            <w:fldChar w:fldCharType="end"/>
          </w:r>
        </w:sdtContent>
      </w:sdt>
      <w:r w:rsidRPr="00774854">
        <w:rPr>
          <w:rFonts w:cs="Arial"/>
        </w:rPr>
        <w:t>, a mostly graphic computer program</w:t>
      </w:r>
      <w:r w:rsidR="00044508">
        <w:rPr>
          <w:rFonts w:cs="Arial"/>
        </w:rPr>
        <w:t>ming language developed in 1967</w:t>
      </w:r>
      <w:r w:rsidRPr="00774854">
        <w:rPr>
          <w:rFonts w:cs="Arial"/>
        </w:rPr>
        <w:t xml:space="preserve"> that has been employed and adapted multiple times </w:t>
      </w:r>
      <w:sdt>
        <w:sdtPr>
          <w:rPr>
            <w:rFonts w:cs="Arial"/>
          </w:rPr>
          <w:id w:val="845756505"/>
          <w:citation/>
        </w:sdtPr>
        <w:sdtContent>
          <w:r w:rsidRPr="00774854">
            <w:rPr>
              <w:rFonts w:cs="Arial"/>
            </w:rPr>
            <w:fldChar w:fldCharType="begin"/>
          </w:r>
          <w:r w:rsidRPr="00774854">
            <w:rPr>
              <w:rFonts w:cs="Arial"/>
            </w:rPr>
            <w:instrText xml:space="preserve"> CITATION Lee12 \l 1033 </w:instrText>
          </w:r>
          <w:r w:rsidRPr="00774854">
            <w:rPr>
              <w:rFonts w:cs="Arial"/>
            </w:rPr>
            <w:fldChar w:fldCharType="separate"/>
          </w:r>
          <w:r w:rsidR="000F0F10" w:rsidRPr="000F0F10">
            <w:rPr>
              <w:rFonts w:cs="Arial"/>
              <w:noProof/>
            </w:rPr>
            <w:t>[5]</w:t>
          </w:r>
          <w:r w:rsidRPr="00774854">
            <w:rPr>
              <w:rFonts w:cs="Arial"/>
            </w:rPr>
            <w:fldChar w:fldCharType="end"/>
          </w:r>
        </w:sdtContent>
      </w:sdt>
      <w:r w:rsidRPr="00774854">
        <w:rPr>
          <w:rFonts w:cs="Arial"/>
        </w:rPr>
        <w:t>. Logo</w:t>
      </w:r>
      <w:r w:rsidR="007202E8">
        <w:rPr>
          <w:rFonts w:cs="Arial"/>
        </w:rPr>
        <w:t>,</w:t>
      </w:r>
      <w:r w:rsidRPr="00774854">
        <w:rPr>
          <w:rFonts w:cs="Arial"/>
        </w:rPr>
        <w:t xml:space="preserve"> despite being used in a wide variety of computer science learning for young children, does not take adva</w:t>
      </w:r>
      <w:r w:rsidR="007202E8">
        <w:rPr>
          <w:rFonts w:cs="Arial"/>
        </w:rPr>
        <w:t xml:space="preserve">ntage of modern </w:t>
      </w:r>
      <w:r w:rsidR="006E30D1">
        <w:rPr>
          <w:rFonts w:cs="Arial"/>
        </w:rPr>
        <w:t xml:space="preserve">research regarding mobile and web </w:t>
      </w:r>
      <w:r w:rsidR="007202E8">
        <w:rPr>
          <w:rFonts w:cs="Arial"/>
        </w:rPr>
        <w:t>tec</w:t>
      </w:r>
      <w:r w:rsidR="006E30D1">
        <w:rPr>
          <w:rFonts w:cs="Arial"/>
        </w:rPr>
        <w:t>hnologies, which are currently the most commonly used technologies</w:t>
      </w:r>
      <w:sdt>
        <w:sdtPr>
          <w:rPr>
            <w:rFonts w:cs="Arial"/>
          </w:rPr>
          <w:id w:val="-876165756"/>
          <w:citation/>
        </w:sdtPr>
        <w:sdtContent>
          <w:r w:rsidR="006E30D1">
            <w:rPr>
              <w:rFonts w:cs="Arial"/>
            </w:rPr>
            <w:fldChar w:fldCharType="begin"/>
          </w:r>
          <w:r w:rsidR="006E30D1">
            <w:rPr>
              <w:rFonts w:cs="Arial"/>
            </w:rPr>
            <w:instrText xml:space="preserve"> CITATION All09 \l 1033 </w:instrText>
          </w:r>
          <w:r w:rsidR="006E30D1">
            <w:rPr>
              <w:rFonts w:cs="Arial"/>
            </w:rPr>
            <w:fldChar w:fldCharType="separate"/>
          </w:r>
          <w:r w:rsidR="000F0F10">
            <w:rPr>
              <w:rFonts w:cs="Arial"/>
              <w:noProof/>
            </w:rPr>
            <w:t xml:space="preserve"> </w:t>
          </w:r>
          <w:r w:rsidR="000F0F10" w:rsidRPr="000F0F10">
            <w:rPr>
              <w:rFonts w:cs="Arial"/>
              <w:noProof/>
            </w:rPr>
            <w:t>[21]</w:t>
          </w:r>
          <w:r w:rsidR="006E30D1">
            <w:rPr>
              <w:rFonts w:cs="Arial"/>
            </w:rPr>
            <w:fldChar w:fldCharType="end"/>
          </w:r>
        </w:sdtContent>
      </w:sdt>
      <w:r w:rsidR="007202E8">
        <w:rPr>
          <w:rFonts w:cs="Arial"/>
        </w:rPr>
        <w:t>.</w:t>
      </w:r>
      <w:r w:rsidR="006E30D1">
        <w:rPr>
          <w:rFonts w:cs="Arial"/>
        </w:rPr>
        <w:t xml:space="preserve"> This fact is limiting, since designing for such technologies needs to take into account multiple factors that are irrelevant to desktop or offline technologies, especially in regards to children </w:t>
      </w:r>
      <w:sdt>
        <w:sdtPr>
          <w:rPr>
            <w:rFonts w:cs="Arial"/>
          </w:rPr>
          <w:id w:val="-1385255349"/>
          <w:citation/>
        </w:sdtPr>
        <w:sdtContent>
          <w:r w:rsidR="006E30D1">
            <w:rPr>
              <w:rFonts w:cs="Arial"/>
            </w:rPr>
            <w:fldChar w:fldCharType="begin"/>
          </w:r>
          <w:r w:rsidR="006E30D1">
            <w:rPr>
              <w:rFonts w:cs="Arial"/>
            </w:rPr>
            <w:instrText xml:space="preserve"> CITATION All09 \l 1033 </w:instrText>
          </w:r>
          <w:r w:rsidR="006E30D1">
            <w:rPr>
              <w:rFonts w:cs="Arial"/>
            </w:rPr>
            <w:fldChar w:fldCharType="separate"/>
          </w:r>
          <w:r w:rsidR="000F0F10" w:rsidRPr="000F0F10">
            <w:rPr>
              <w:rFonts w:cs="Arial"/>
              <w:noProof/>
            </w:rPr>
            <w:t>[21]</w:t>
          </w:r>
          <w:r w:rsidR="006E30D1">
            <w:rPr>
              <w:rFonts w:cs="Arial"/>
            </w:rPr>
            <w:fldChar w:fldCharType="end"/>
          </w:r>
        </w:sdtContent>
      </w:sdt>
      <w:r w:rsidR="006E30D1">
        <w:rPr>
          <w:rFonts w:cs="Arial"/>
        </w:rPr>
        <w:t>.</w:t>
      </w:r>
    </w:p>
    <w:p w14:paraId="2C4C1439" w14:textId="00C25ECA" w:rsidR="00126E58" w:rsidRDefault="00126E58" w:rsidP="00E4761A">
      <w:pPr>
        <w:ind w:firstLine="432"/>
        <w:rPr>
          <w:rFonts w:cs="Arial"/>
        </w:rPr>
      </w:pPr>
      <w:r>
        <w:rPr>
          <w:rFonts w:cs="Arial"/>
        </w:rPr>
        <w:t xml:space="preserve">Researchers have also </w:t>
      </w:r>
      <w:r w:rsidR="00CA0C59">
        <w:rPr>
          <w:rFonts w:cs="Arial"/>
        </w:rPr>
        <w:t>employed</w:t>
      </w:r>
      <w:r>
        <w:rPr>
          <w:rFonts w:cs="Arial"/>
        </w:rPr>
        <w:t xml:space="preserve"> different techniques with widely different goals and target groups. </w:t>
      </w:r>
      <w:r w:rsidR="00437A1F">
        <w:rPr>
          <w:rFonts w:cs="Arial"/>
        </w:rPr>
        <w:t>Some authors</w:t>
      </w:r>
      <w:r w:rsidRPr="00774854">
        <w:rPr>
          <w:rFonts w:cs="Arial"/>
        </w:rPr>
        <w:t xml:space="preserve"> </w:t>
      </w:r>
      <w:sdt>
        <w:sdtPr>
          <w:rPr>
            <w:rFonts w:cs="Arial"/>
          </w:rPr>
          <w:id w:val="-314948410"/>
          <w:citation/>
        </w:sdtPr>
        <w:sdtContent>
          <w:r w:rsidRPr="00774854">
            <w:rPr>
              <w:rFonts w:cs="Arial"/>
            </w:rPr>
            <w:fldChar w:fldCharType="begin"/>
          </w:r>
          <w:r w:rsidRPr="00774854">
            <w:rPr>
              <w:rFonts w:cs="Arial"/>
            </w:rPr>
            <w:instrText xml:space="preserve"> CITATION Ken \l 1033 </w:instrText>
          </w:r>
          <w:r w:rsidR="00437A1F">
            <w:rPr>
              <w:rFonts w:cs="Arial"/>
            </w:rPr>
            <w:instrText xml:space="preserve"> \m All93 \m All91 \m Ken96</w:instrText>
          </w:r>
          <w:r w:rsidRPr="00774854">
            <w:rPr>
              <w:rFonts w:cs="Arial"/>
            </w:rPr>
            <w:fldChar w:fldCharType="separate"/>
          </w:r>
          <w:r w:rsidR="000F0F10" w:rsidRPr="000F0F10">
            <w:rPr>
              <w:rFonts w:cs="Arial"/>
              <w:noProof/>
            </w:rPr>
            <w:t>[9, 16, 17, 18]</w:t>
          </w:r>
          <w:r w:rsidRPr="00774854">
            <w:rPr>
              <w:rFonts w:cs="Arial"/>
            </w:rPr>
            <w:fldChar w:fldCharType="end"/>
          </w:r>
        </w:sdtContent>
      </w:sdt>
      <w:r>
        <w:rPr>
          <w:rFonts w:cs="Arial"/>
        </w:rPr>
        <w:t xml:space="preserve">, </w:t>
      </w:r>
      <w:r w:rsidR="00CA0C59">
        <w:rPr>
          <w:rFonts w:cs="Arial"/>
        </w:rPr>
        <w:t>for instance,</w:t>
      </w:r>
      <w:r w:rsidRPr="00774854">
        <w:rPr>
          <w:rFonts w:cs="Arial"/>
        </w:rPr>
        <w:t xml:space="preserve"> </w:t>
      </w:r>
      <w:r w:rsidR="001A0AF1" w:rsidRPr="00774854">
        <w:rPr>
          <w:rFonts w:cs="Arial"/>
        </w:rPr>
        <w:t>demonstrate</w:t>
      </w:r>
      <w:r w:rsidR="001A0AF1">
        <w:rPr>
          <w:rFonts w:cs="Arial"/>
        </w:rPr>
        <w:t>d</w:t>
      </w:r>
      <w:r w:rsidR="001A0AF1" w:rsidRPr="00774854">
        <w:rPr>
          <w:rFonts w:cs="Arial"/>
        </w:rPr>
        <w:t xml:space="preserve"> </w:t>
      </w:r>
      <w:r w:rsidRPr="00774854">
        <w:rPr>
          <w:rFonts w:cs="Arial"/>
        </w:rPr>
        <w:t xml:space="preserve">how programming by example works </w:t>
      </w:r>
      <w:r>
        <w:rPr>
          <w:rFonts w:cs="Arial"/>
        </w:rPr>
        <w:t>and suggests animating concepts, whereas</w:t>
      </w:r>
      <w:r w:rsidRPr="00774854">
        <w:rPr>
          <w:rFonts w:cs="Arial"/>
        </w:rPr>
        <w:t xml:space="preserve"> Kindborg and Sökjer </w:t>
      </w:r>
      <w:sdt>
        <w:sdtPr>
          <w:rPr>
            <w:rFonts w:cs="Arial"/>
          </w:rPr>
          <w:id w:val="366882231"/>
          <w:citation/>
        </w:sdt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0F0F10" w:rsidRPr="000F0F10">
            <w:rPr>
              <w:rFonts w:cs="Arial"/>
              <w:noProof/>
            </w:rPr>
            <w:t>[25]</w:t>
          </w:r>
          <w:r w:rsidRPr="00774854">
            <w:rPr>
              <w:rFonts w:cs="Arial"/>
            </w:rPr>
            <w:fldChar w:fldCharType="end"/>
          </w:r>
        </w:sdtContent>
      </w:sdt>
      <w:r w:rsidRPr="00774854">
        <w:rPr>
          <w:rFonts w:cs="Arial"/>
        </w:rPr>
        <w:t xml:space="preserve"> demonstrate</w:t>
      </w:r>
      <w:r w:rsidR="001A0AF1">
        <w:rPr>
          <w:rFonts w:cs="Arial"/>
        </w:rPr>
        <w:t>d</w:t>
      </w:r>
      <w:r w:rsidRPr="00774854">
        <w:rPr>
          <w:rFonts w:cs="Arial"/>
        </w:rPr>
        <w:t xml:space="preserve"> behavior-based programming.</w:t>
      </w:r>
      <w:r w:rsidRPr="00E71540">
        <w:rPr>
          <w:rFonts w:cs="Arial"/>
        </w:rPr>
        <w:t xml:space="preserve"> </w:t>
      </w:r>
      <w:r>
        <w:rPr>
          <w:rFonts w:cs="Arial"/>
        </w:rPr>
        <w:t>Another example would be</w:t>
      </w:r>
      <w:r w:rsidR="005361AB">
        <w:rPr>
          <w:rFonts w:cs="Arial"/>
        </w:rPr>
        <w:t xml:space="preserve"> the software</w:t>
      </w:r>
      <w:r>
        <w:rPr>
          <w:rFonts w:cs="Arial"/>
        </w:rPr>
        <w:t xml:space="preserve"> </w:t>
      </w:r>
      <w:r w:rsidR="000C0CE6" w:rsidRPr="00774854">
        <w:rPr>
          <w:rFonts w:cs="Arial"/>
        </w:rPr>
        <w:t xml:space="preserve">Creator </w:t>
      </w:r>
      <w:sdt>
        <w:sdtPr>
          <w:rPr>
            <w:rFonts w:cs="Arial"/>
          </w:rPr>
          <w:id w:val="-1900511115"/>
          <w:citation/>
        </w:sdtPr>
        <w:sdtContent>
          <w:r w:rsidR="000C0CE6" w:rsidRPr="00774854">
            <w:rPr>
              <w:rFonts w:cs="Arial"/>
            </w:rPr>
            <w:fldChar w:fldCharType="begin"/>
          </w:r>
          <w:r w:rsidR="000C0CE6" w:rsidRPr="00774854">
            <w:rPr>
              <w:rFonts w:cs="Arial"/>
            </w:rPr>
            <w:instrText xml:space="preserve"> CITATION Dav00 \l 1033 </w:instrText>
          </w:r>
          <w:r w:rsidR="000C0CE6" w:rsidRPr="00774854">
            <w:rPr>
              <w:rFonts w:cs="Arial"/>
            </w:rPr>
            <w:fldChar w:fldCharType="separate"/>
          </w:r>
          <w:r w:rsidR="000F0F10" w:rsidRPr="000F0F10">
            <w:rPr>
              <w:rFonts w:cs="Arial"/>
              <w:noProof/>
            </w:rPr>
            <w:t>[20]</w:t>
          </w:r>
          <w:r w:rsidR="000C0CE6" w:rsidRPr="00774854">
            <w:rPr>
              <w:rFonts w:cs="Arial"/>
            </w:rPr>
            <w:fldChar w:fldCharType="end"/>
          </w:r>
        </w:sdtContent>
      </w:sdt>
      <w:r>
        <w:rPr>
          <w:rFonts w:cs="Arial"/>
        </w:rPr>
        <w:t>, which</w:t>
      </w:r>
      <w:r w:rsidR="000C0CE6" w:rsidRPr="00774854">
        <w:rPr>
          <w:rFonts w:cs="Arial"/>
        </w:rPr>
        <w:t xml:space="preserve"> uses </w:t>
      </w:r>
      <w:r w:rsidR="000C0CE6" w:rsidRPr="00774854">
        <w:rPr>
          <w:rFonts w:cs="Arial"/>
        </w:rPr>
        <w:lastRenderedPageBreak/>
        <w:t>programming by demonstration to encourage program construction and targets children around the age of 12</w:t>
      </w:r>
      <w:r w:rsidR="00785046">
        <w:rPr>
          <w:rFonts w:cs="Arial"/>
        </w:rPr>
        <w:t>, or</w:t>
      </w:r>
      <w:r>
        <w:rPr>
          <w:rFonts w:cs="Arial"/>
        </w:rPr>
        <w:t xml:space="preserve"> </w:t>
      </w:r>
      <w:r w:rsidRPr="00774854">
        <w:rPr>
          <w:rFonts w:cs="Arial"/>
        </w:rPr>
        <w:t xml:space="preserve">Magic Words </w:t>
      </w:r>
      <w:sdt>
        <w:sdtPr>
          <w:rPr>
            <w:rFonts w:cs="Arial"/>
          </w:rPr>
          <w:id w:val="-809784517"/>
          <w:citation/>
        </w:sdt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0F0F10" w:rsidRPr="000F0F10">
            <w:rPr>
              <w:rFonts w:cs="Arial"/>
              <w:noProof/>
            </w:rPr>
            <w:t>[25]</w:t>
          </w:r>
          <w:r w:rsidRPr="00774854">
            <w:rPr>
              <w:rFonts w:cs="Arial"/>
            </w:rPr>
            <w:fldChar w:fldCharType="end"/>
          </w:r>
        </w:sdtContent>
      </w:sdt>
      <w:r w:rsidR="00785046">
        <w:rPr>
          <w:rFonts w:cs="Arial"/>
        </w:rPr>
        <w:t>, which</w:t>
      </w:r>
      <w:r w:rsidRPr="00774854">
        <w:rPr>
          <w:rFonts w:cs="Arial"/>
        </w:rPr>
        <w:t xml:space="preserve"> is a behavior-based visual programming toolkit that allows children (close to 5 years old) to create their own interactive worlds and game</w:t>
      </w:r>
      <w:r>
        <w:rPr>
          <w:rFonts w:cs="Arial"/>
        </w:rPr>
        <w:t xml:space="preserve">s. Similarly, </w:t>
      </w:r>
      <w:r w:rsidR="000C0CE6" w:rsidRPr="00774854">
        <w:rPr>
          <w:rFonts w:cs="Arial"/>
        </w:rPr>
        <w:t xml:space="preserve">Toontalk </w:t>
      </w:r>
      <w:sdt>
        <w:sdtPr>
          <w:rPr>
            <w:rFonts w:cs="Arial"/>
          </w:rPr>
          <w:id w:val="947742816"/>
          <w:citation/>
        </w:sdtPr>
        <w:sdtContent>
          <w:r w:rsidR="000C0CE6" w:rsidRPr="00774854">
            <w:rPr>
              <w:rFonts w:cs="Arial"/>
            </w:rPr>
            <w:fldChar w:fldCharType="begin"/>
          </w:r>
          <w:r w:rsidR="000C0CE6" w:rsidRPr="00774854">
            <w:rPr>
              <w:rFonts w:cs="Arial"/>
            </w:rPr>
            <w:instrText xml:space="preserve"> CITATION Ken \l 1033  \m Kin07</w:instrText>
          </w:r>
          <w:r w:rsidR="000C0CE6" w:rsidRPr="00774854">
            <w:rPr>
              <w:rFonts w:cs="Arial"/>
            </w:rPr>
            <w:fldChar w:fldCharType="separate"/>
          </w:r>
          <w:r w:rsidR="000F0F10" w:rsidRPr="000F0F10">
            <w:rPr>
              <w:rFonts w:cs="Arial"/>
              <w:noProof/>
            </w:rPr>
            <w:t>[9, 25]</w:t>
          </w:r>
          <w:r w:rsidR="000C0CE6" w:rsidRPr="00774854">
            <w:rPr>
              <w:rFonts w:cs="Arial"/>
            </w:rPr>
            <w:fldChar w:fldCharType="end"/>
          </w:r>
        </w:sdtContent>
      </w:sdt>
      <w:r w:rsidR="000C0CE6" w:rsidRPr="00774854">
        <w:rPr>
          <w:rFonts w:cs="Arial"/>
        </w:rPr>
        <w:t xml:space="preserve"> is an animated and action-based programming language that has been tested with preschoolers. Alice </w:t>
      </w:r>
      <w:sdt>
        <w:sdtPr>
          <w:rPr>
            <w:rFonts w:cs="Arial"/>
          </w:rPr>
          <w:id w:val="579030748"/>
          <w:citation/>
        </w:sdtPr>
        <w:sdtContent>
          <w:r w:rsidR="000C0CE6" w:rsidRPr="00774854">
            <w:rPr>
              <w:rFonts w:cs="Arial"/>
            </w:rPr>
            <w:fldChar w:fldCharType="begin"/>
          </w:r>
          <w:r w:rsidR="000C0CE6" w:rsidRPr="00774854">
            <w:rPr>
              <w:rFonts w:cs="Arial"/>
            </w:rPr>
            <w:instrText xml:space="preserve"> CITATION Dav00 \l 1033 </w:instrText>
          </w:r>
          <w:r w:rsidR="000C0CE6" w:rsidRPr="00774854">
            <w:rPr>
              <w:rFonts w:cs="Arial"/>
            </w:rPr>
            <w:fldChar w:fldCharType="separate"/>
          </w:r>
          <w:r w:rsidR="000F0F10" w:rsidRPr="000F0F10">
            <w:rPr>
              <w:rFonts w:cs="Arial"/>
              <w:noProof/>
            </w:rPr>
            <w:t>[20]</w:t>
          </w:r>
          <w:r w:rsidR="000C0CE6" w:rsidRPr="00774854">
            <w:rPr>
              <w:rFonts w:cs="Arial"/>
            </w:rPr>
            <w:fldChar w:fldCharType="end"/>
          </w:r>
        </w:sdtContent>
      </w:sdt>
      <w:r w:rsidR="000C0CE6" w:rsidRPr="00774854">
        <w:rPr>
          <w:rFonts w:cs="Arial"/>
        </w:rPr>
        <w:t xml:space="preserve"> is a 3D programming environment that allows children to create narratives, play games and create videos.</w:t>
      </w:r>
      <w:r>
        <w:rPr>
          <w:rFonts w:cs="Arial"/>
        </w:rPr>
        <w:t xml:space="preserve"> One of the most popular examples,</w:t>
      </w:r>
      <w:r w:rsidR="000C0CE6" w:rsidRPr="00774854">
        <w:rPr>
          <w:rFonts w:cs="Arial"/>
        </w:rPr>
        <w:t xml:space="preserve"> Scratch </w:t>
      </w:r>
      <w:sdt>
        <w:sdtPr>
          <w:rPr>
            <w:rFonts w:cs="Arial"/>
          </w:rPr>
          <w:id w:val="-2042881762"/>
          <w:citation/>
        </w:sdtPr>
        <w:sdtContent>
          <w:r w:rsidR="000C0CE6" w:rsidRPr="00774854">
            <w:rPr>
              <w:rFonts w:cs="Arial"/>
            </w:rPr>
            <w:fldChar w:fldCharType="begin"/>
          </w:r>
          <w:r w:rsidR="000C0CE6" w:rsidRPr="00774854">
            <w:rPr>
              <w:rFonts w:cs="Arial"/>
            </w:rPr>
            <w:instrText xml:space="preserve">CITATION Joh10 \l 1033 </w:instrText>
          </w:r>
          <w:r w:rsidR="000C0CE6" w:rsidRPr="00774854">
            <w:rPr>
              <w:rFonts w:cs="Arial"/>
            </w:rPr>
            <w:fldChar w:fldCharType="separate"/>
          </w:r>
          <w:r w:rsidR="000F0F10" w:rsidRPr="000F0F10">
            <w:rPr>
              <w:rFonts w:cs="Arial"/>
              <w:noProof/>
            </w:rPr>
            <w:t>[19]</w:t>
          </w:r>
          <w:r w:rsidR="000C0CE6" w:rsidRPr="00774854">
            <w:rPr>
              <w:rFonts w:cs="Arial"/>
            </w:rPr>
            <w:fldChar w:fldCharType="end"/>
          </w:r>
        </w:sdtContent>
      </w:sdt>
      <w:r>
        <w:rPr>
          <w:rFonts w:cs="Arial"/>
        </w:rPr>
        <w:t xml:space="preserve">, </w:t>
      </w:r>
      <w:r w:rsidR="000C0CE6" w:rsidRPr="00774854">
        <w:rPr>
          <w:rFonts w:cs="Arial"/>
        </w:rPr>
        <w:t>is a visual programming environment that allows users (primarily ages 8 to 16) to learn computer programming while working on personally meaningful projects such as animated stories and games</w:t>
      </w:r>
      <w:r>
        <w:rPr>
          <w:rFonts w:cs="Arial"/>
        </w:rPr>
        <w:t xml:space="preserve">. Last, </w:t>
      </w:r>
      <w:r w:rsidRPr="00774854">
        <w:rPr>
          <w:rFonts w:cs="Arial"/>
        </w:rPr>
        <w:t xml:space="preserve">Fizz </w:t>
      </w:r>
      <w:sdt>
        <w:sdtPr>
          <w:rPr>
            <w:rFonts w:cs="Arial"/>
          </w:rPr>
          <w:id w:val="1839808473"/>
          <w:citation/>
        </w:sdtPr>
        <w:sdtContent>
          <w:r w:rsidRPr="00774854">
            <w:rPr>
              <w:rFonts w:cs="Arial"/>
            </w:rPr>
            <w:fldChar w:fldCharType="begin"/>
          </w:r>
          <w:r w:rsidRPr="00774854">
            <w:rPr>
              <w:rFonts w:cs="Arial"/>
            </w:rPr>
            <w:instrText xml:space="preserve"> CITATION She12 \l 1033 </w:instrText>
          </w:r>
          <w:r w:rsidRPr="00774854">
            <w:rPr>
              <w:rFonts w:cs="Arial"/>
            </w:rPr>
            <w:fldChar w:fldCharType="separate"/>
          </w:r>
          <w:r w:rsidR="000F0F10" w:rsidRPr="000F0F10">
            <w:rPr>
              <w:rFonts w:cs="Arial"/>
              <w:noProof/>
            </w:rPr>
            <w:t>[4]</w:t>
          </w:r>
          <w:r w:rsidRPr="00774854">
            <w:rPr>
              <w:rFonts w:cs="Arial"/>
            </w:rPr>
            <w:fldChar w:fldCharType="end"/>
          </w:r>
        </w:sdtContent>
      </w:sdt>
      <w:r>
        <w:rPr>
          <w:rFonts w:cs="Arial"/>
        </w:rPr>
        <w:t xml:space="preserve"> </w:t>
      </w:r>
      <w:r w:rsidRPr="00774854">
        <w:rPr>
          <w:rFonts w:cs="Arial"/>
        </w:rPr>
        <w:t>is a physics-based programming system (ages 6 to 12) that allows the production of games and simulations using event</w:t>
      </w:r>
      <w:r>
        <w:rPr>
          <w:rFonts w:cs="Arial"/>
        </w:rPr>
        <w:t xml:space="preserve">s and drag and drop programming whereas </w:t>
      </w:r>
      <w:r w:rsidR="000C0CE6" w:rsidRPr="00774854">
        <w:rPr>
          <w:rFonts w:cs="Arial"/>
        </w:rPr>
        <w:t xml:space="preserve">CTArcade </w:t>
      </w:r>
      <w:sdt>
        <w:sdtPr>
          <w:rPr>
            <w:rFonts w:cs="Arial"/>
          </w:rPr>
          <w:id w:val="-590466348"/>
          <w:citation/>
        </w:sdtPr>
        <w:sdtContent>
          <w:r w:rsidR="000C0CE6" w:rsidRPr="00774854">
            <w:rPr>
              <w:rFonts w:cs="Arial"/>
            </w:rPr>
            <w:fldChar w:fldCharType="begin"/>
          </w:r>
          <w:r w:rsidR="000C0CE6" w:rsidRPr="00774854">
            <w:rPr>
              <w:rFonts w:cs="Arial"/>
            </w:rPr>
            <w:instrText xml:space="preserve"> CITATION Lee12 \l 1033 </w:instrText>
          </w:r>
          <w:r w:rsidR="000C0CE6" w:rsidRPr="00774854">
            <w:rPr>
              <w:rFonts w:cs="Arial"/>
            </w:rPr>
            <w:fldChar w:fldCharType="separate"/>
          </w:r>
          <w:r w:rsidR="000F0F10" w:rsidRPr="000F0F10">
            <w:rPr>
              <w:rFonts w:cs="Arial"/>
              <w:noProof/>
            </w:rPr>
            <w:t>[5]</w:t>
          </w:r>
          <w:r w:rsidR="000C0CE6" w:rsidRPr="00774854">
            <w:rPr>
              <w:rFonts w:cs="Arial"/>
            </w:rPr>
            <w:fldChar w:fldCharType="end"/>
          </w:r>
        </w:sdtContent>
      </w:sdt>
      <w:r w:rsidR="000C0CE6" w:rsidRPr="00774854">
        <w:rPr>
          <w:rFonts w:cs="Arial"/>
        </w:rPr>
        <w:t xml:space="preserve"> allows learners to train their own virtual characters while playing games with it. </w:t>
      </w:r>
      <w:r w:rsidR="00B416CA">
        <w:rPr>
          <w:rFonts w:cs="Arial"/>
        </w:rPr>
        <w:t>These examples provided us with interesting ideas and methods of modelling programming concepts that affected the design of our application</w:t>
      </w:r>
      <w:r w:rsidR="00C75D3D">
        <w:rPr>
          <w:rFonts w:cs="Arial"/>
        </w:rPr>
        <w:t xml:space="preserve">, which borrowed positive elements from </w:t>
      </w:r>
      <w:r w:rsidR="00A25FF5">
        <w:rPr>
          <w:rFonts w:cs="Arial"/>
        </w:rPr>
        <w:t>most of them</w:t>
      </w:r>
      <w:r w:rsidR="00B416CA">
        <w:rPr>
          <w:rFonts w:cs="Arial"/>
        </w:rPr>
        <w:t>.</w:t>
      </w:r>
    </w:p>
    <w:p w14:paraId="110CF6F8" w14:textId="1488B764" w:rsidR="000C0CE6" w:rsidRDefault="000C0CE6" w:rsidP="00E4761A">
      <w:pPr>
        <w:ind w:firstLine="432"/>
        <w:rPr>
          <w:rFonts w:cs="Arial"/>
        </w:rPr>
      </w:pPr>
      <w:r w:rsidRPr="00774854">
        <w:rPr>
          <w:rFonts w:cs="Arial"/>
        </w:rPr>
        <w:t xml:space="preserve">Many of </w:t>
      </w:r>
      <w:r w:rsidR="00B16EC3">
        <w:rPr>
          <w:rFonts w:cs="Arial"/>
        </w:rPr>
        <w:t xml:space="preserve">the </w:t>
      </w:r>
      <w:r w:rsidRPr="00774854">
        <w:rPr>
          <w:rFonts w:cs="Arial"/>
        </w:rPr>
        <w:t>activities</w:t>
      </w:r>
      <w:r w:rsidR="00961095">
        <w:rPr>
          <w:rFonts w:cs="Arial"/>
        </w:rPr>
        <w:t xml:space="preserve"> that were studied</w:t>
      </w:r>
      <w:r w:rsidRPr="00774854">
        <w:rPr>
          <w:rFonts w:cs="Arial"/>
        </w:rPr>
        <w:t xml:space="preserve"> </w:t>
      </w:r>
      <w:r w:rsidR="00126E58">
        <w:rPr>
          <w:rFonts w:cs="Arial"/>
        </w:rPr>
        <w:t>used a different perspective on this topic, that of “physical programming”:</w:t>
      </w:r>
      <w:r w:rsidR="00126E58" w:rsidRPr="00774854">
        <w:rPr>
          <w:rFonts w:cs="Arial"/>
        </w:rPr>
        <w:t xml:space="preserve"> </w:t>
      </w:r>
      <w:r w:rsidRPr="00774854">
        <w:rPr>
          <w:rFonts w:cs="Arial"/>
        </w:rPr>
        <w:t xml:space="preserve">The Robo-Blocks system </w:t>
      </w:r>
      <w:sdt>
        <w:sdtPr>
          <w:rPr>
            <w:rFonts w:cs="Arial"/>
          </w:rPr>
          <w:id w:val="-1294594118"/>
          <w:citation/>
        </w:sdtPr>
        <w:sdtContent>
          <w:r w:rsidRPr="00774854">
            <w:rPr>
              <w:rFonts w:cs="Arial"/>
            </w:rPr>
            <w:fldChar w:fldCharType="begin"/>
          </w:r>
          <w:r w:rsidRPr="00774854">
            <w:rPr>
              <w:rFonts w:cs="Arial"/>
            </w:rPr>
            <w:instrText xml:space="preserve"> CITATION Sip12 \l 1033 </w:instrText>
          </w:r>
          <w:r w:rsidRPr="00774854">
            <w:rPr>
              <w:rFonts w:cs="Arial"/>
            </w:rPr>
            <w:fldChar w:fldCharType="separate"/>
          </w:r>
          <w:r w:rsidR="000F0F10" w:rsidRPr="000F0F10">
            <w:rPr>
              <w:rFonts w:cs="Arial"/>
              <w:noProof/>
            </w:rPr>
            <w:t>[6]</w:t>
          </w:r>
          <w:r w:rsidRPr="00774854">
            <w:rPr>
              <w:rFonts w:cs="Arial"/>
            </w:rPr>
            <w:fldChar w:fldCharType="end"/>
          </w:r>
        </w:sdtContent>
      </w:sdt>
      <w:r w:rsidRPr="00774854">
        <w:rPr>
          <w:rFonts w:cs="Arial"/>
        </w:rPr>
        <w:t xml:space="preserve"> allows children to connect phy</w:t>
      </w:r>
      <w:r w:rsidR="00126E58">
        <w:rPr>
          <w:rFonts w:cs="Arial"/>
        </w:rPr>
        <w:t>sical command blocks (ages 8-9) while</w:t>
      </w:r>
      <w:r w:rsidRPr="00774854">
        <w:rPr>
          <w:rFonts w:cs="Arial"/>
        </w:rPr>
        <w:t xml:space="preserve"> Electronic </w:t>
      </w:r>
      <w:r w:rsidR="00B16EC3">
        <w:rPr>
          <w:rFonts w:cs="Arial"/>
        </w:rPr>
        <w:t>B</w:t>
      </w:r>
      <w:r w:rsidRPr="00774854">
        <w:rPr>
          <w:rFonts w:cs="Arial"/>
        </w:rPr>
        <w:t xml:space="preserve">locks </w:t>
      </w:r>
      <w:sdt>
        <w:sdtPr>
          <w:rPr>
            <w:rFonts w:cs="Arial"/>
          </w:rPr>
          <w:id w:val="-1093001171"/>
          <w:citation/>
        </w:sdtPr>
        <w:sdtContent>
          <w:r w:rsidRPr="00774854">
            <w:rPr>
              <w:rFonts w:cs="Arial"/>
            </w:rPr>
            <w:fldChar w:fldCharType="begin"/>
          </w:r>
          <w:r w:rsidRPr="00774854">
            <w:rPr>
              <w:rFonts w:cs="Arial"/>
            </w:rPr>
            <w:instrText xml:space="preserve"> CITATION Pet \l 1033  \m Pet02 \m Pet03</w:instrText>
          </w:r>
          <w:r w:rsidRPr="00774854">
            <w:rPr>
              <w:rFonts w:cs="Arial"/>
            </w:rPr>
            <w:fldChar w:fldCharType="separate"/>
          </w:r>
          <w:r w:rsidR="000F0F10" w:rsidRPr="000F0F10">
            <w:rPr>
              <w:rFonts w:cs="Arial"/>
              <w:noProof/>
            </w:rPr>
            <w:t>[13, 26, 27]</w:t>
          </w:r>
          <w:r w:rsidRPr="00774854">
            <w:rPr>
              <w:rFonts w:cs="Arial"/>
            </w:rPr>
            <w:fldChar w:fldCharType="end"/>
          </w:r>
        </w:sdtContent>
      </w:sdt>
      <w:r w:rsidRPr="00774854">
        <w:rPr>
          <w:rFonts w:cs="Arial"/>
        </w:rPr>
        <w:t xml:space="preserve"> is a</w:t>
      </w:r>
      <w:r w:rsidR="00126E58">
        <w:rPr>
          <w:rFonts w:cs="Arial"/>
        </w:rPr>
        <w:t>nother physical</w:t>
      </w:r>
      <w:r w:rsidRPr="00774854">
        <w:rPr>
          <w:rFonts w:cs="Arial"/>
        </w:rPr>
        <w:t xml:space="preserve"> programming environment designed specifically for children aged between 3 and 8 years. </w:t>
      </w:r>
      <w:r w:rsidR="00126E58">
        <w:rPr>
          <w:rFonts w:cs="Arial"/>
        </w:rPr>
        <w:t xml:space="preserve">Last, </w:t>
      </w:r>
      <w:r w:rsidRPr="00774854">
        <w:rPr>
          <w:rFonts w:cs="Arial"/>
        </w:rPr>
        <w:t xml:space="preserve">Storyroom </w:t>
      </w:r>
      <w:sdt>
        <w:sdtPr>
          <w:rPr>
            <w:rFonts w:cs="Arial"/>
          </w:rPr>
          <w:id w:val="-807943331"/>
          <w:citation/>
        </w:sdtPr>
        <w:sdtContent>
          <w:r w:rsidRPr="00774854">
            <w:rPr>
              <w:rFonts w:cs="Arial"/>
            </w:rPr>
            <w:fldChar w:fldCharType="begin"/>
          </w:r>
          <w:r w:rsidRPr="00774854">
            <w:rPr>
              <w:rFonts w:cs="Arial"/>
            </w:rPr>
            <w:instrText xml:space="preserve"> CITATION Leo10 \l 1033 </w:instrText>
          </w:r>
          <w:r w:rsidRPr="00774854">
            <w:rPr>
              <w:rFonts w:cs="Arial"/>
            </w:rPr>
            <w:fldChar w:fldCharType="separate"/>
          </w:r>
          <w:r w:rsidR="000F0F10" w:rsidRPr="000F0F10">
            <w:rPr>
              <w:rFonts w:cs="Arial"/>
              <w:noProof/>
            </w:rPr>
            <w:t>[3]</w:t>
          </w:r>
          <w:r w:rsidRPr="00774854">
            <w:rPr>
              <w:rFonts w:cs="Arial"/>
            </w:rPr>
            <w:fldChar w:fldCharType="end"/>
          </w:r>
        </w:sdtContent>
      </w:sdt>
      <w:r w:rsidRPr="00774854">
        <w:rPr>
          <w:rFonts w:cs="Arial"/>
        </w:rPr>
        <w:t xml:space="preserve"> uses a set of tangible tools and metapho</w:t>
      </w:r>
      <w:r w:rsidR="00126E58">
        <w:rPr>
          <w:rFonts w:cs="Arial"/>
        </w:rPr>
        <w:t>rs in a room sized environment that allows for c</w:t>
      </w:r>
      <w:r w:rsidRPr="00774854">
        <w:rPr>
          <w:rFonts w:cs="Arial"/>
        </w:rPr>
        <w:t>hildren as young as 4-</w:t>
      </w:r>
      <w:r>
        <w:rPr>
          <w:rFonts w:cs="Arial"/>
        </w:rPr>
        <w:t>6</w:t>
      </w:r>
      <w:r w:rsidR="00126E58">
        <w:rPr>
          <w:rFonts w:cs="Arial"/>
        </w:rPr>
        <w:t xml:space="preserve"> to benefit from it</w:t>
      </w:r>
      <w:r>
        <w:rPr>
          <w:rFonts w:cs="Arial"/>
        </w:rPr>
        <w:t>.</w:t>
      </w:r>
      <w:r w:rsidR="00B416CA">
        <w:rPr>
          <w:rFonts w:cs="Arial"/>
        </w:rPr>
        <w:t xml:space="preserve"> Since physical programming admittedly has qualities that are beneficial to scaffolding the learning, we believe that the iPad, a device whose interface and interactions are physical by nature, would provide affordances similar to those mentioned in the above research.</w:t>
      </w:r>
    </w:p>
    <w:p w14:paraId="1334425F" w14:textId="3240731A" w:rsidR="00126E58" w:rsidRDefault="0014793A" w:rsidP="00E4761A">
      <w:pPr>
        <w:ind w:firstLine="432"/>
        <w:rPr>
          <w:rFonts w:cs="Arial"/>
        </w:rPr>
      </w:pPr>
      <w:r>
        <w:rPr>
          <w:rFonts w:cs="Arial"/>
        </w:rPr>
        <w:t xml:space="preserve">Some researchers were focused on providing guidelines and examining proper ways of conveying this type of information; their conclusions and guidelines provided significant </w:t>
      </w:r>
      <w:r w:rsidR="00B16EC3">
        <w:rPr>
          <w:rFonts w:cs="Arial"/>
        </w:rPr>
        <w:t>insights</w:t>
      </w:r>
      <w:r w:rsidDel="00B16EC3">
        <w:rPr>
          <w:rFonts w:cs="Arial"/>
        </w:rPr>
        <w:t xml:space="preserve"> </w:t>
      </w:r>
      <w:r w:rsidR="00B16EC3">
        <w:rPr>
          <w:rFonts w:cs="Arial"/>
        </w:rPr>
        <w:t xml:space="preserve">concerning </w:t>
      </w:r>
      <w:r>
        <w:rPr>
          <w:rFonts w:cs="Arial"/>
        </w:rPr>
        <w:t xml:space="preserve">the design of this application. More specifically, </w:t>
      </w:r>
      <w:r w:rsidR="00126E58" w:rsidRPr="00774854">
        <w:rPr>
          <w:rFonts w:cs="Arial"/>
        </w:rPr>
        <w:t xml:space="preserve">Lee et al. </w:t>
      </w:r>
      <w:sdt>
        <w:sdtPr>
          <w:rPr>
            <w:rFonts w:cs="Arial"/>
          </w:rPr>
          <w:id w:val="1016742391"/>
          <w:citation/>
        </w:sdtPr>
        <w:sdtContent>
          <w:r w:rsidR="00126E58" w:rsidRPr="00774854">
            <w:rPr>
              <w:rFonts w:cs="Arial"/>
            </w:rPr>
            <w:fldChar w:fldCharType="begin"/>
          </w:r>
          <w:r w:rsidR="00126E58" w:rsidRPr="00774854">
            <w:rPr>
              <w:rFonts w:cs="Arial"/>
            </w:rPr>
            <w:instrText xml:space="preserve"> CITATION Lee12 \l 1033 </w:instrText>
          </w:r>
          <w:r w:rsidR="00126E58" w:rsidRPr="00774854">
            <w:rPr>
              <w:rFonts w:cs="Arial"/>
            </w:rPr>
            <w:fldChar w:fldCharType="separate"/>
          </w:r>
          <w:r w:rsidR="000F0F10" w:rsidRPr="000F0F10">
            <w:rPr>
              <w:rFonts w:cs="Arial"/>
              <w:noProof/>
            </w:rPr>
            <w:t>[5]</w:t>
          </w:r>
          <w:r w:rsidR="00126E58" w:rsidRPr="00774854">
            <w:rPr>
              <w:rFonts w:cs="Arial"/>
            </w:rPr>
            <w:fldChar w:fldCharType="end"/>
          </w:r>
        </w:sdtContent>
      </w:sdt>
      <w:r w:rsidR="00126E58" w:rsidRPr="00774854">
        <w:rPr>
          <w:rFonts w:cs="Arial"/>
        </w:rPr>
        <w:t xml:space="preserve"> stress</w:t>
      </w:r>
      <w:r w:rsidR="00B16EC3">
        <w:rPr>
          <w:rFonts w:cs="Arial"/>
        </w:rPr>
        <w:t>ed</w:t>
      </w:r>
      <w:r w:rsidR="00126E58" w:rsidRPr="00774854">
        <w:rPr>
          <w:rFonts w:cs="Arial"/>
        </w:rPr>
        <w:t xml:space="preserve"> that it is important to aid learners in thinking in an abstract and generalized way while trying to minimize the effect of split attention</w:t>
      </w:r>
      <w:r>
        <w:rPr>
          <w:rFonts w:cs="Arial"/>
        </w:rPr>
        <w:t>, whereas</w:t>
      </w:r>
      <w:r w:rsidR="00126E58">
        <w:rPr>
          <w:rFonts w:cs="Arial"/>
        </w:rPr>
        <w:t xml:space="preserve"> </w:t>
      </w:r>
      <w:r w:rsidR="00126E58" w:rsidRPr="00774854">
        <w:rPr>
          <w:rFonts w:cs="Arial"/>
        </w:rPr>
        <w:t xml:space="preserve">Lin and Liu </w:t>
      </w:r>
      <w:sdt>
        <w:sdtPr>
          <w:rPr>
            <w:rFonts w:cs="Arial"/>
          </w:rPr>
          <w:id w:val="-279415898"/>
          <w:citation/>
        </w:sdtPr>
        <w:sdtContent>
          <w:r w:rsidR="00126E58" w:rsidRPr="00774854">
            <w:rPr>
              <w:rFonts w:cs="Arial"/>
            </w:rPr>
            <w:fldChar w:fldCharType="begin"/>
          </w:r>
          <w:r w:rsidR="00126E58" w:rsidRPr="00774854">
            <w:rPr>
              <w:rFonts w:cs="Arial"/>
            </w:rPr>
            <w:instrText xml:space="preserve"> CITATION Lin12 \l 1033 </w:instrText>
          </w:r>
          <w:r w:rsidR="00126E58" w:rsidRPr="00774854">
            <w:rPr>
              <w:rFonts w:cs="Arial"/>
            </w:rPr>
            <w:fldChar w:fldCharType="separate"/>
          </w:r>
          <w:r w:rsidR="000F0F10" w:rsidRPr="000F0F10">
            <w:rPr>
              <w:rFonts w:cs="Arial"/>
              <w:noProof/>
            </w:rPr>
            <w:t>[1]</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guidelines on child-parent collaboration and demonstrate</w:t>
      </w:r>
      <w:r w:rsidR="001A0AF1">
        <w:rPr>
          <w:rFonts w:cs="Arial"/>
        </w:rPr>
        <w:t>d</w:t>
      </w:r>
      <w:r w:rsidR="00126E58" w:rsidRPr="00774854">
        <w:rPr>
          <w:rFonts w:cs="Arial"/>
        </w:rPr>
        <w:t xml:space="preserve"> the positive and negative effects of the parent’s involvement in the learning process.</w:t>
      </w:r>
      <w:r w:rsidR="00126E58">
        <w:rPr>
          <w:rFonts w:cs="Arial"/>
        </w:rPr>
        <w:t xml:space="preserve"> </w:t>
      </w:r>
      <w:r>
        <w:rPr>
          <w:rFonts w:cs="Arial"/>
        </w:rPr>
        <w:t xml:space="preserve">One of the most </w:t>
      </w:r>
      <w:r w:rsidR="008C536F">
        <w:rPr>
          <w:rFonts w:cs="Arial"/>
        </w:rPr>
        <w:t>closely related</w:t>
      </w:r>
      <w:r>
        <w:rPr>
          <w:rFonts w:cs="Arial"/>
        </w:rPr>
        <w:t xml:space="preserve"> papers, </w:t>
      </w:r>
      <w:r w:rsidR="001A0AF1">
        <w:rPr>
          <w:rFonts w:cs="Arial"/>
        </w:rPr>
        <w:t xml:space="preserve">written </w:t>
      </w:r>
      <w:r>
        <w:rPr>
          <w:rFonts w:cs="Arial"/>
        </w:rPr>
        <w:t xml:space="preserve">by </w:t>
      </w:r>
      <w:r w:rsidR="00126E58" w:rsidRPr="00774854">
        <w:rPr>
          <w:rFonts w:cs="Arial"/>
        </w:rPr>
        <w:t>Morgado et al.</w:t>
      </w:r>
      <w:r w:rsidR="001A0AF1">
        <w:rPr>
          <w:rFonts w:cs="Arial"/>
        </w:rPr>
        <w:t>,</w:t>
      </w:r>
      <w:r w:rsidR="00126E58" w:rsidRPr="00774854">
        <w:rPr>
          <w:rFonts w:cs="Arial"/>
        </w:rPr>
        <w:t xml:space="preserve"> </w:t>
      </w:r>
      <w:sdt>
        <w:sdtPr>
          <w:rPr>
            <w:rFonts w:cs="Arial"/>
          </w:rPr>
          <w:id w:val="-926339304"/>
          <w:citation/>
        </w:sdtPr>
        <w:sdtContent>
          <w:r w:rsidR="00126E58" w:rsidRPr="00774854">
            <w:rPr>
              <w:rFonts w:cs="Arial"/>
            </w:rPr>
            <w:fldChar w:fldCharType="begin"/>
          </w:r>
          <w:r w:rsidR="00126E58" w:rsidRPr="00774854">
            <w:rPr>
              <w:rFonts w:cs="Arial"/>
            </w:rPr>
            <w:instrText xml:space="preserve"> CITATION Leo10 \l 1033 </w:instrText>
          </w:r>
          <w:r w:rsidR="00126E58" w:rsidRPr="00774854">
            <w:rPr>
              <w:rFonts w:cs="Arial"/>
            </w:rPr>
            <w:fldChar w:fldCharType="separate"/>
          </w:r>
          <w:r w:rsidR="000F0F10" w:rsidRPr="000F0F10">
            <w:rPr>
              <w:rFonts w:cs="Arial"/>
              <w:noProof/>
            </w:rPr>
            <w:t>[3]</w:t>
          </w:r>
          <w:r w:rsidR="00126E58" w:rsidRPr="00774854">
            <w:rPr>
              <w:rFonts w:cs="Arial"/>
            </w:rPr>
            <w:fldChar w:fldCharType="end"/>
          </w:r>
        </w:sdtContent>
      </w:sdt>
      <w:r w:rsidR="00126E58" w:rsidRPr="00774854">
        <w:rPr>
          <w:rFonts w:cs="Arial"/>
        </w:rPr>
        <w:t xml:space="preserve"> address</w:t>
      </w:r>
      <w:r w:rsidR="001A0AF1">
        <w:rPr>
          <w:rFonts w:cs="Arial"/>
        </w:rPr>
        <w:t>ed</w:t>
      </w:r>
      <w:r w:rsidR="00126E58" w:rsidRPr="00774854">
        <w:rPr>
          <w:rFonts w:cs="Arial"/>
        </w:rPr>
        <w:t xml:space="preserve"> several</w:t>
      </w:r>
      <w:r w:rsidR="001A0AF1">
        <w:rPr>
          <w:rFonts w:cs="Arial"/>
        </w:rPr>
        <w:t xml:space="preserve"> </w:t>
      </w:r>
      <w:r w:rsidR="00126E58" w:rsidRPr="00774854">
        <w:rPr>
          <w:rFonts w:cs="Arial"/>
        </w:rPr>
        <w:t>issues that relate</w:t>
      </w:r>
      <w:r w:rsidR="001A0AF1">
        <w:rPr>
          <w:rFonts w:cs="Arial"/>
        </w:rPr>
        <w:t>d</w:t>
      </w:r>
      <w:r w:rsidR="00126E58" w:rsidRPr="00774854">
        <w:rPr>
          <w:rFonts w:cs="Arial"/>
        </w:rPr>
        <w:t xml:space="preserve"> to ways of teaching programming to </w:t>
      </w:r>
      <w:r>
        <w:rPr>
          <w:rFonts w:cs="Arial"/>
        </w:rPr>
        <w:t>preschoolers</w:t>
      </w:r>
      <w:r w:rsidR="00126E58" w:rsidRPr="00774854">
        <w:rPr>
          <w:rFonts w:cs="Arial"/>
        </w:rPr>
        <w:t xml:space="preserve"> through software</w:t>
      </w:r>
      <w:r w:rsidRPr="00774854">
        <w:rPr>
          <w:rFonts w:cs="Arial"/>
        </w:rPr>
        <w:t xml:space="preserve"> </w:t>
      </w:r>
      <w:r w:rsidR="00961095">
        <w:rPr>
          <w:rFonts w:cs="Arial"/>
        </w:rPr>
        <w:t>and</w:t>
      </w:r>
      <w:r w:rsidRPr="00774854">
        <w:rPr>
          <w:rFonts w:cs="Arial"/>
        </w:rPr>
        <w:t xml:space="preserve"> summarize</w:t>
      </w:r>
      <w:r w:rsidR="001A0AF1">
        <w:rPr>
          <w:rFonts w:cs="Arial"/>
        </w:rPr>
        <w:t>d</w:t>
      </w:r>
      <w:r w:rsidRPr="00774854">
        <w:rPr>
          <w:rFonts w:cs="Arial"/>
        </w:rPr>
        <w:t xml:space="preserve"> the research and crucial points to be considered.</w:t>
      </w:r>
      <w:r>
        <w:rPr>
          <w:rFonts w:cs="Arial"/>
        </w:rPr>
        <w:t xml:space="preserve"> </w:t>
      </w:r>
      <w:r w:rsidR="001A0AF1">
        <w:rPr>
          <w:rFonts w:cs="Arial"/>
        </w:rPr>
        <w:t>Finally</w:t>
      </w:r>
      <w:r>
        <w:rPr>
          <w:rFonts w:cs="Arial"/>
        </w:rPr>
        <w:t>,</w:t>
      </w:r>
      <w:r w:rsidR="00126E58" w:rsidRPr="00774854">
        <w:rPr>
          <w:rFonts w:cs="Arial"/>
        </w:rPr>
        <w:t xml:space="preserve"> Sipitakiat and Nusen </w:t>
      </w:r>
      <w:sdt>
        <w:sdtPr>
          <w:rPr>
            <w:rFonts w:cs="Arial"/>
          </w:rPr>
          <w:id w:val="1466472652"/>
          <w:citation/>
        </w:sdtPr>
        <w:sdtContent>
          <w:r w:rsidR="00126E58" w:rsidRPr="00774854">
            <w:rPr>
              <w:rFonts w:cs="Arial"/>
            </w:rPr>
            <w:fldChar w:fldCharType="begin"/>
          </w:r>
          <w:r w:rsidR="00126E58" w:rsidRPr="00774854">
            <w:rPr>
              <w:rFonts w:cs="Arial"/>
            </w:rPr>
            <w:instrText xml:space="preserve"> CITATION Sip12 \l 1033 </w:instrText>
          </w:r>
          <w:r w:rsidR="00126E58" w:rsidRPr="00774854">
            <w:rPr>
              <w:rFonts w:cs="Arial"/>
            </w:rPr>
            <w:fldChar w:fldCharType="separate"/>
          </w:r>
          <w:r w:rsidR="000F0F10" w:rsidRPr="000F0F10">
            <w:rPr>
              <w:rFonts w:cs="Arial"/>
              <w:noProof/>
            </w:rPr>
            <w:t>[6]</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different manners of demonstrating </w:t>
      </w:r>
      <w:r>
        <w:rPr>
          <w:rFonts w:cs="Arial"/>
        </w:rPr>
        <w:t xml:space="preserve">and learning debugging concepts, </w:t>
      </w:r>
      <w:r w:rsidR="00961095">
        <w:rPr>
          <w:rFonts w:cs="Arial"/>
        </w:rPr>
        <w:t>while</w:t>
      </w:r>
      <w:r w:rsidR="00126E58" w:rsidRPr="00126E58">
        <w:rPr>
          <w:rFonts w:cs="Arial"/>
        </w:rPr>
        <w:t xml:space="preserve"> </w:t>
      </w:r>
      <w:r w:rsidR="00126E58" w:rsidRPr="00774854">
        <w:rPr>
          <w:rFonts w:cs="Arial"/>
        </w:rPr>
        <w:t xml:space="preserve">Wyeth and Purchase </w:t>
      </w:r>
      <w:sdt>
        <w:sdtPr>
          <w:rPr>
            <w:rFonts w:cs="Arial"/>
          </w:rPr>
          <w:id w:val="1518810587"/>
          <w:citation/>
        </w:sdtPr>
        <w:sdtContent>
          <w:r w:rsidR="00126E58" w:rsidRPr="00774854">
            <w:rPr>
              <w:rFonts w:cs="Arial"/>
            </w:rPr>
            <w:fldChar w:fldCharType="begin"/>
          </w:r>
          <w:r w:rsidR="00126E58" w:rsidRPr="00774854">
            <w:rPr>
              <w:rFonts w:cs="Arial"/>
            </w:rPr>
            <w:instrText xml:space="preserve"> CITATION Pet03 \l 1033 </w:instrText>
          </w:r>
          <w:r w:rsidR="00126E58" w:rsidRPr="00774854">
            <w:rPr>
              <w:rFonts w:cs="Arial"/>
            </w:rPr>
            <w:fldChar w:fldCharType="separate"/>
          </w:r>
          <w:r w:rsidR="000F0F10" w:rsidRPr="000F0F10">
            <w:rPr>
              <w:rFonts w:cs="Arial"/>
              <w:noProof/>
            </w:rPr>
            <w:t>[27]</w:t>
          </w:r>
          <w:r w:rsidR="00126E58" w:rsidRPr="00774854">
            <w:rPr>
              <w:rFonts w:cs="Arial"/>
            </w:rPr>
            <w:fldChar w:fldCharType="end"/>
          </w:r>
        </w:sdtContent>
      </w:sdt>
      <w:r w:rsidR="00126E58" w:rsidRPr="00774854">
        <w:rPr>
          <w:rFonts w:cs="Arial"/>
        </w:rPr>
        <w:t xml:space="preserve"> suggest</w:t>
      </w:r>
      <w:r w:rsidR="001A0AF1">
        <w:rPr>
          <w:rFonts w:cs="Arial"/>
        </w:rPr>
        <w:t>ed</w:t>
      </w:r>
      <w:r w:rsidR="00126E58" w:rsidRPr="00774854">
        <w:rPr>
          <w:rFonts w:cs="Arial"/>
        </w:rPr>
        <w:t xml:space="preserve"> design criteria for activities that encourage the lea</w:t>
      </w:r>
      <w:r w:rsidR="00126E58">
        <w:rPr>
          <w:rFonts w:cs="Arial"/>
        </w:rPr>
        <w:t xml:space="preserve">rning of </w:t>
      </w:r>
      <w:r w:rsidR="00A15838">
        <w:rPr>
          <w:rFonts w:cs="Arial"/>
        </w:rPr>
        <w:t>CT</w:t>
      </w:r>
      <w:r w:rsidR="00126E58" w:rsidRPr="00774854">
        <w:rPr>
          <w:rFonts w:cs="Arial"/>
        </w:rPr>
        <w:t>.</w:t>
      </w:r>
      <w:r w:rsidR="00126E58">
        <w:rPr>
          <w:rFonts w:cs="Arial"/>
        </w:rPr>
        <w:t xml:space="preserve"> </w:t>
      </w:r>
    </w:p>
    <w:p w14:paraId="72828A65" w14:textId="3B1F839E" w:rsidR="00EC3C54" w:rsidRDefault="001A0AF1" w:rsidP="00E4761A">
      <w:pPr>
        <w:ind w:firstLine="432"/>
        <w:rPr>
          <w:rFonts w:cs="Arial"/>
        </w:rPr>
      </w:pPr>
      <w:r>
        <w:rPr>
          <w:rFonts w:cs="Arial"/>
        </w:rPr>
        <w:t>Regarding the design of</w:t>
      </w:r>
      <w:r w:rsidR="0014793A">
        <w:rPr>
          <w:rFonts w:cs="Arial"/>
        </w:rPr>
        <w:t xml:space="preserve"> touch screen technology for children, </w:t>
      </w:r>
      <w:r w:rsidR="00EC3C54" w:rsidRPr="00774854">
        <w:rPr>
          <w:rFonts w:cs="Arial"/>
        </w:rPr>
        <w:t xml:space="preserve">McKnight and Fitton </w:t>
      </w:r>
      <w:sdt>
        <w:sdtPr>
          <w:rPr>
            <w:rFonts w:cs="Arial"/>
          </w:rPr>
          <w:id w:val="-1533721044"/>
          <w:citation/>
        </w:sdtPr>
        <w:sdtContent>
          <w:r w:rsidR="00EC3C54" w:rsidRPr="00774854">
            <w:rPr>
              <w:rFonts w:cs="Arial"/>
            </w:rPr>
            <w:fldChar w:fldCharType="begin"/>
          </w:r>
          <w:r w:rsidR="00EC3C54" w:rsidRPr="00774854">
            <w:rPr>
              <w:rFonts w:cs="Arial"/>
            </w:rPr>
            <w:instrText xml:space="preserve"> CITATION McK10 \l 1033 </w:instrText>
          </w:r>
          <w:r w:rsidR="00EC3C54" w:rsidRPr="00774854">
            <w:rPr>
              <w:rFonts w:cs="Arial"/>
            </w:rPr>
            <w:fldChar w:fldCharType="separate"/>
          </w:r>
          <w:r w:rsidR="000F0F10" w:rsidRPr="000F0F10">
            <w:rPr>
              <w:rFonts w:cs="Arial"/>
              <w:noProof/>
            </w:rPr>
            <w:t>[22]</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guidelines on the terminology that needs to be used when giving instructions to young children in regards to touch screens, as well as some guidelines for the interaction methods.</w:t>
      </w:r>
      <w:r w:rsidR="0014793A">
        <w:rPr>
          <w:rFonts w:cs="Arial"/>
        </w:rPr>
        <w:t xml:space="preserve"> These guidelines proved extremely useful </w:t>
      </w:r>
      <w:r w:rsidR="00260E7A">
        <w:rPr>
          <w:rFonts w:cs="Arial"/>
        </w:rPr>
        <w:t xml:space="preserve">to this project </w:t>
      </w:r>
      <w:r>
        <w:rPr>
          <w:rFonts w:cs="Arial"/>
        </w:rPr>
        <w:t>and</w:t>
      </w:r>
      <w:r w:rsidR="0014793A">
        <w:rPr>
          <w:rFonts w:cs="Arial"/>
        </w:rPr>
        <w:t xml:space="preserve"> significantly affected every iteration of the design</w:t>
      </w:r>
      <w:r>
        <w:rPr>
          <w:rFonts w:cs="Arial"/>
        </w:rPr>
        <w:t xml:space="preserve"> process</w:t>
      </w:r>
      <w:r w:rsidR="00260E7A">
        <w:rPr>
          <w:rFonts w:cs="Arial"/>
        </w:rPr>
        <w:t xml:space="preserve"> because the provided an initial research-validated base for the interactions of the application</w:t>
      </w:r>
      <w:r w:rsidR="0014793A">
        <w:rPr>
          <w:rFonts w:cs="Arial"/>
        </w:rPr>
        <w:t>.</w:t>
      </w:r>
      <w:r w:rsidR="00EC3C54">
        <w:rPr>
          <w:rFonts w:cs="Arial"/>
        </w:rPr>
        <w:t xml:space="preserve"> </w:t>
      </w:r>
      <w:r w:rsidR="0014793A">
        <w:rPr>
          <w:rFonts w:cs="Arial"/>
        </w:rPr>
        <w:t xml:space="preserve">Similarly, </w:t>
      </w:r>
      <w:r w:rsidR="00EC3C54" w:rsidRPr="00774854">
        <w:rPr>
          <w:rFonts w:cs="Arial"/>
        </w:rPr>
        <w:t xml:space="preserve">Revelle and Reardon </w:t>
      </w:r>
      <w:sdt>
        <w:sdtPr>
          <w:rPr>
            <w:rFonts w:cs="Arial"/>
          </w:rPr>
          <w:id w:val="-647367321"/>
          <w:citation/>
        </w:sdtPr>
        <w:sdtContent>
          <w:r w:rsidR="00EC3C54" w:rsidRPr="00774854">
            <w:rPr>
              <w:rFonts w:cs="Arial"/>
            </w:rPr>
            <w:fldChar w:fldCharType="begin"/>
          </w:r>
          <w:r w:rsidR="00EC3C54" w:rsidRPr="00774854">
            <w:rPr>
              <w:rFonts w:cs="Arial"/>
            </w:rPr>
            <w:instrText xml:space="preserve"> CITATION Rev09 \l 1033 </w:instrText>
          </w:r>
          <w:r w:rsidR="00EC3C54" w:rsidRPr="00774854">
            <w:rPr>
              <w:rFonts w:cs="Arial"/>
            </w:rPr>
            <w:fldChar w:fldCharType="separate"/>
          </w:r>
          <w:r w:rsidR="000F0F10" w:rsidRPr="000F0F10">
            <w:rPr>
              <w:rFonts w:cs="Arial"/>
              <w:noProof/>
            </w:rPr>
            <w:t>[23]</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a set of guidelines for designing touch screen </w:t>
      </w:r>
      <w:r w:rsidR="0014793A">
        <w:rPr>
          <w:rFonts w:cs="Arial"/>
        </w:rPr>
        <w:t>applications for young children while</w:t>
      </w:r>
      <w:r w:rsidR="00EC3C54" w:rsidRPr="00774854">
        <w:rPr>
          <w:rFonts w:cs="Arial"/>
        </w:rPr>
        <w:t xml:space="preserve"> Sheehan et al. </w:t>
      </w:r>
      <w:sdt>
        <w:sdtPr>
          <w:rPr>
            <w:rFonts w:cs="Arial"/>
          </w:rPr>
          <w:id w:val="1100224458"/>
          <w:citation/>
        </w:sdtPr>
        <w:sdtContent>
          <w:r w:rsidR="00EC3C54" w:rsidRPr="00774854">
            <w:rPr>
              <w:rFonts w:cs="Arial"/>
            </w:rPr>
            <w:fldChar w:fldCharType="begin"/>
          </w:r>
          <w:r w:rsidR="00EC3C54" w:rsidRPr="00774854">
            <w:rPr>
              <w:rFonts w:cs="Arial"/>
            </w:rPr>
            <w:instrText xml:space="preserve"> CITATION She12 \l 1033 </w:instrText>
          </w:r>
          <w:r w:rsidR="00EC3C54" w:rsidRPr="00774854">
            <w:rPr>
              <w:rFonts w:cs="Arial"/>
            </w:rPr>
            <w:fldChar w:fldCharType="separate"/>
          </w:r>
          <w:r w:rsidR="000F0F10" w:rsidRPr="000F0F10">
            <w:rPr>
              <w:rFonts w:cs="Arial"/>
              <w:noProof/>
            </w:rPr>
            <w:t>[4]</w:t>
          </w:r>
          <w:r w:rsidR="00EC3C54" w:rsidRPr="00774854">
            <w:rPr>
              <w:rFonts w:cs="Arial"/>
            </w:rPr>
            <w:fldChar w:fldCharType="end"/>
          </w:r>
        </w:sdtContent>
      </w:sdt>
      <w:r w:rsidR="00EC3C54" w:rsidRPr="00774854">
        <w:rPr>
          <w:rFonts w:cs="Arial"/>
        </w:rPr>
        <w:t xml:space="preserve"> suggest</w:t>
      </w:r>
      <w:r>
        <w:rPr>
          <w:rFonts w:cs="Arial"/>
        </w:rPr>
        <w:t>ed</w:t>
      </w:r>
      <w:r w:rsidR="00EC3C54" w:rsidRPr="00774854">
        <w:rPr>
          <w:rFonts w:cs="Arial"/>
        </w:rPr>
        <w:t xml:space="preserve"> ways in which to take advantage of physics laws which are intuitive to children.</w:t>
      </w:r>
      <w:r w:rsidR="00EC3C54" w:rsidRPr="00EC3C54">
        <w:rPr>
          <w:rFonts w:cs="Arial"/>
        </w:rPr>
        <w:t xml:space="preserve"> </w:t>
      </w:r>
      <w:r w:rsidR="00876D66">
        <w:rPr>
          <w:rFonts w:cs="Arial"/>
        </w:rPr>
        <w:t>Last</w:t>
      </w:r>
      <w:r>
        <w:rPr>
          <w:rFonts w:cs="Arial"/>
        </w:rPr>
        <w:t>ly</w:t>
      </w:r>
      <w:r w:rsidR="00876D66">
        <w:rPr>
          <w:rFonts w:cs="Arial"/>
        </w:rPr>
        <w:t xml:space="preserve">, </w:t>
      </w:r>
      <w:r w:rsidR="00EC3C54" w:rsidRPr="00774854">
        <w:rPr>
          <w:rFonts w:cs="Arial"/>
        </w:rPr>
        <w:t xml:space="preserve">Kindborg </w:t>
      </w:r>
      <w:r w:rsidR="00EC3C54" w:rsidRPr="00774854">
        <w:rPr>
          <w:rFonts w:cs="Arial"/>
        </w:rPr>
        <w:lastRenderedPageBreak/>
        <w:t>and Sökjer suggest</w:t>
      </w:r>
      <w:r>
        <w:rPr>
          <w:rFonts w:cs="Arial"/>
        </w:rPr>
        <w:t>ed</w:t>
      </w:r>
      <w:r w:rsidR="00EC3C54" w:rsidRPr="00774854">
        <w:rPr>
          <w:rFonts w:cs="Arial"/>
        </w:rPr>
        <w:t xml:space="preserve"> the use of voice and text for instructions</w:t>
      </w:r>
      <w:r w:rsidR="00876D66">
        <w:rPr>
          <w:rFonts w:cs="Arial"/>
        </w:rPr>
        <w:t xml:space="preserve"> while</w:t>
      </w:r>
      <w:r w:rsidR="000C0CE6">
        <w:rPr>
          <w:rFonts w:cs="Arial"/>
        </w:rPr>
        <w:t xml:space="preserve"> </w:t>
      </w:r>
      <w:r w:rsidR="000C0CE6" w:rsidRPr="00774854">
        <w:rPr>
          <w:rFonts w:cs="Arial"/>
        </w:rPr>
        <w:t xml:space="preserve">Druin </w:t>
      </w:r>
      <w:r w:rsidR="00876D66">
        <w:rPr>
          <w:rFonts w:cs="Arial"/>
        </w:rPr>
        <w:t>et al.</w:t>
      </w:r>
      <w:sdt>
        <w:sdtPr>
          <w:rPr>
            <w:rFonts w:cs="Arial"/>
          </w:rPr>
          <w:id w:val="-1141728114"/>
          <w:citation/>
        </w:sdtPr>
        <w:sdtContent>
          <w:r w:rsidR="000C0CE6" w:rsidRPr="00774854">
            <w:rPr>
              <w:rFonts w:cs="Arial"/>
            </w:rPr>
            <w:fldChar w:fldCharType="begin"/>
          </w:r>
          <w:r w:rsidR="000C0CE6" w:rsidRPr="00774854">
            <w:rPr>
              <w:rFonts w:cs="Arial"/>
            </w:rPr>
            <w:instrText xml:space="preserve"> CITATION All09 \l 1033 </w:instrText>
          </w:r>
          <w:r w:rsidR="000C0CE6" w:rsidRPr="00774854">
            <w:rPr>
              <w:rFonts w:cs="Arial"/>
            </w:rPr>
            <w:fldChar w:fldCharType="separate"/>
          </w:r>
          <w:r w:rsidR="000F0F10">
            <w:rPr>
              <w:rFonts w:cs="Arial"/>
              <w:noProof/>
            </w:rPr>
            <w:t xml:space="preserve"> </w:t>
          </w:r>
          <w:r w:rsidR="000F0F10" w:rsidRPr="000F0F10">
            <w:rPr>
              <w:rFonts w:cs="Arial"/>
              <w:noProof/>
            </w:rPr>
            <w:t>[21]</w:t>
          </w:r>
          <w:r w:rsidR="000C0CE6" w:rsidRPr="00774854">
            <w:rPr>
              <w:rFonts w:cs="Arial"/>
            </w:rPr>
            <w:fldChar w:fldCharType="end"/>
          </w:r>
        </w:sdtContent>
      </w:sdt>
      <w:r w:rsidR="00876D66">
        <w:rPr>
          <w:rFonts w:cs="Arial"/>
        </w:rPr>
        <w:t xml:space="preserve"> provide</w:t>
      </w:r>
      <w:r>
        <w:rPr>
          <w:rFonts w:cs="Arial"/>
        </w:rPr>
        <w:t>d</w:t>
      </w:r>
      <w:r w:rsidR="000C0CE6" w:rsidRPr="00774854">
        <w:rPr>
          <w:rFonts w:cs="Arial"/>
        </w:rPr>
        <w:t xml:space="preserve"> an extensive list of challenges, </w:t>
      </w:r>
      <w:r w:rsidR="00876D66">
        <w:rPr>
          <w:rFonts w:cs="Arial"/>
        </w:rPr>
        <w:t>g</w:t>
      </w:r>
      <w:r w:rsidR="000C0CE6" w:rsidRPr="00774854">
        <w:rPr>
          <w:rFonts w:cs="Arial"/>
        </w:rPr>
        <w:t>uidelines</w:t>
      </w:r>
      <w:r>
        <w:rPr>
          <w:rFonts w:cs="Arial"/>
        </w:rPr>
        <w:t>,</w:t>
      </w:r>
      <w:r w:rsidR="000C0CE6" w:rsidRPr="00774854">
        <w:rPr>
          <w:rFonts w:cs="Arial"/>
        </w:rPr>
        <w:t xml:space="preserve"> and ideas that relate to designing mobile technology for children, especially in regards to learning.</w:t>
      </w:r>
    </w:p>
    <w:p w14:paraId="6E6327EC" w14:textId="16B00AD4" w:rsidR="001067C1" w:rsidRPr="00774854" w:rsidRDefault="001067C1" w:rsidP="00EE6AB3">
      <w:pPr>
        <w:pStyle w:val="Heading2"/>
      </w:pPr>
      <w:bookmarkStart w:id="17" w:name="_Toc353143813"/>
      <w:bookmarkStart w:id="18" w:name="_Toc353146711"/>
      <w:bookmarkStart w:id="19" w:name="_Toc353150425"/>
      <w:bookmarkStart w:id="20" w:name="_Toc354012659"/>
      <w:r w:rsidRPr="00774854">
        <w:t>Limitations of the field</w:t>
      </w:r>
      <w:bookmarkEnd w:id="17"/>
      <w:bookmarkEnd w:id="18"/>
      <w:bookmarkEnd w:id="19"/>
      <w:bookmarkEnd w:id="20"/>
    </w:p>
    <w:p w14:paraId="68284000" w14:textId="4003658B" w:rsidR="007C3DAD" w:rsidRDefault="001A0AF1" w:rsidP="009F5F05">
      <w:pPr>
        <w:ind w:firstLine="576"/>
      </w:pPr>
      <w:r>
        <w:t>T</w:t>
      </w:r>
      <w:r w:rsidR="001067C1" w:rsidRPr="00774854">
        <w:t xml:space="preserve">hough a </w:t>
      </w:r>
      <w:r w:rsidR="00184CE9" w:rsidRPr="00774854">
        <w:t xml:space="preserve">wealth </w:t>
      </w:r>
      <w:r w:rsidR="001067C1" w:rsidRPr="00774854">
        <w:t xml:space="preserve">of research exists on teaching </w:t>
      </w:r>
      <w:r w:rsidR="00A15838">
        <w:t>CT</w:t>
      </w:r>
      <w:r w:rsidR="001067C1" w:rsidRPr="00774854">
        <w:t xml:space="preserve"> to children, a large percentage of i</w:t>
      </w:r>
      <w:r w:rsidR="0004111E" w:rsidRPr="00774854">
        <w:t>t is often about older children. Since</w:t>
      </w:r>
      <w:r w:rsidR="00CA2E37">
        <w:t xml:space="preserve"> young</w:t>
      </w:r>
      <w:r w:rsidR="0004111E" w:rsidRPr="00774854">
        <w:t xml:space="preserve"> children </w:t>
      </w:r>
      <w:r w:rsidR="00CA2E37">
        <w:t>grow and change with a rapid pace</w:t>
      </w:r>
      <w:r w:rsidR="0004111E" w:rsidRPr="00774854">
        <w:t>, different software exist</w:t>
      </w:r>
      <w:r w:rsidR="00876D66">
        <w:t>s</w:t>
      </w:r>
      <w:r w:rsidR="0004111E" w:rsidRPr="00774854">
        <w:t xml:space="preserve"> for different age groups, and knowledge about older children can</w:t>
      </w:r>
      <w:r w:rsidR="00876D66">
        <w:t>not</w:t>
      </w:r>
      <w:r w:rsidR="0004111E" w:rsidRPr="00774854">
        <w:t xml:space="preserve"> directly be applied to younger children. As an example, Druin </w:t>
      </w:r>
      <w:sdt>
        <w:sdtPr>
          <w:id w:val="1692421091"/>
          <w:citation/>
        </w:sdtPr>
        <w:sdtContent>
          <w:r w:rsidR="00DC4AB7" w:rsidRPr="00774854">
            <w:fldChar w:fldCharType="begin"/>
          </w:r>
          <w:r w:rsidR="00DC4AB7" w:rsidRPr="00774854">
            <w:instrText xml:space="preserve"> CITATION All09 \l 1033 </w:instrText>
          </w:r>
          <w:r w:rsidR="00DC4AB7" w:rsidRPr="00774854">
            <w:fldChar w:fldCharType="separate"/>
          </w:r>
          <w:r w:rsidR="000F0F10" w:rsidRPr="000F0F10">
            <w:rPr>
              <w:noProof/>
            </w:rPr>
            <w:t>[21]</w:t>
          </w:r>
          <w:r w:rsidR="00DC4AB7" w:rsidRPr="00774854">
            <w:fldChar w:fldCharType="end"/>
          </w:r>
        </w:sdtContent>
      </w:sdt>
      <w:r w:rsidR="0004111E" w:rsidRPr="00774854">
        <w:t xml:space="preserve"> </w:t>
      </w:r>
      <w:r w:rsidR="007F5AB4" w:rsidRPr="00774854">
        <w:t>mention</w:t>
      </w:r>
      <w:r w:rsidR="007F5AB4">
        <w:t>ed</w:t>
      </w:r>
      <w:r w:rsidR="007F5AB4" w:rsidRPr="00774854">
        <w:t xml:space="preserve"> </w:t>
      </w:r>
      <w:r w:rsidR="008D2EE1" w:rsidRPr="00774854">
        <w:t>that portable device applications are categorized into 11 separate age group</w:t>
      </w:r>
      <w:r w:rsidR="007F5AB4">
        <w:t>s</w:t>
      </w:r>
      <w:r w:rsidR="008D2EE1" w:rsidRPr="00774854">
        <w:t xml:space="preserve"> for </w:t>
      </w:r>
      <w:r w:rsidR="007F5AB4">
        <w:t>ranging from</w:t>
      </w:r>
      <w:r w:rsidR="008D2EE1" w:rsidRPr="00774854" w:rsidDel="007F5AB4">
        <w:t xml:space="preserve"> </w:t>
      </w:r>
      <w:r w:rsidR="008D2EE1" w:rsidRPr="00774854">
        <w:t xml:space="preserve">0 to </w:t>
      </w:r>
      <w:r w:rsidR="0004111E" w:rsidRPr="00774854">
        <w:t>15.</w:t>
      </w:r>
      <w:r w:rsidR="001067C1" w:rsidRPr="00774854">
        <w:t xml:space="preserve"> Furthermore, to this date, </w:t>
      </w:r>
      <w:r w:rsidR="00876D66">
        <w:t>we could only find one product that</w:t>
      </w:r>
      <w:r w:rsidR="001067C1" w:rsidRPr="00774854">
        <w:t xml:space="preserve"> attempted to help young children learn </w:t>
      </w:r>
      <w:r w:rsidR="007F5AB4">
        <w:t>p</w:t>
      </w:r>
      <w:r w:rsidR="00903779">
        <w:t>rogramming</w:t>
      </w:r>
      <w:r w:rsidR="001067C1" w:rsidRPr="00774854">
        <w:t xml:space="preserve"> skills through the use of touch screens</w:t>
      </w:r>
      <w:r w:rsidR="00F82FBF">
        <w:t>:</w:t>
      </w:r>
      <w:r w:rsidR="00876D66">
        <w:t xml:space="preserve"> Move the Turtle </w:t>
      </w:r>
      <w:sdt>
        <w:sdtPr>
          <w:id w:val="-2032174134"/>
          <w:citation/>
        </w:sdtPr>
        <w:sdtContent>
          <w:r w:rsidR="00876D66">
            <w:fldChar w:fldCharType="begin"/>
          </w:r>
          <w:r w:rsidR="00876D66">
            <w:instrText xml:space="preserve"> CITATION Mov13 \l 1033 </w:instrText>
          </w:r>
          <w:r w:rsidR="00876D66">
            <w:fldChar w:fldCharType="separate"/>
          </w:r>
          <w:r w:rsidR="000F0F10" w:rsidRPr="000F0F10">
            <w:rPr>
              <w:noProof/>
            </w:rPr>
            <w:t>[28]</w:t>
          </w:r>
          <w:r w:rsidR="00876D66">
            <w:fldChar w:fldCharType="end"/>
          </w:r>
        </w:sdtContent>
      </w:sdt>
      <w:r w:rsidR="00876D66">
        <w:t xml:space="preserve"> is an iPad </w:t>
      </w:r>
      <w:r w:rsidR="00835E07">
        <w:t>application</w:t>
      </w:r>
      <w:r w:rsidR="00876D66">
        <w:t xml:space="preserve"> </w:t>
      </w:r>
      <w:r w:rsidR="00903779">
        <w:t xml:space="preserve">that targets children </w:t>
      </w:r>
      <w:r w:rsidR="007F5AB4">
        <w:t>five and up</w:t>
      </w:r>
      <w:r w:rsidR="00903779">
        <w:t>; h</w:t>
      </w:r>
      <w:r w:rsidR="00876D66">
        <w:t>owever, parents have criticized it for not being designed in a way that is age appropriate, since it includes too much text and no auditory instructions</w:t>
      </w:r>
      <w:bookmarkStart w:id="21" w:name="_Toc353143814"/>
      <w:r w:rsidR="00876D66">
        <w:t>.</w:t>
      </w:r>
      <w:r w:rsidR="00F82FBF">
        <w:t xml:space="preserve"> </w:t>
      </w:r>
      <w:r w:rsidR="009911A8">
        <w:t>This project attempts to expand the field in two ways: by developing such an application for children younger than 5 years old, and by examining the implications of implementing it on a touch screen.</w:t>
      </w:r>
    </w:p>
    <w:p w14:paraId="5D39F054" w14:textId="36A5665C" w:rsidR="00CB3809" w:rsidRDefault="00CB3809" w:rsidP="00CB3809">
      <w:pPr>
        <w:pStyle w:val="Heading1"/>
      </w:pPr>
      <w:bookmarkStart w:id="22" w:name="_Toc353143815"/>
      <w:bookmarkStart w:id="23" w:name="_Toc353146713"/>
      <w:bookmarkStart w:id="24" w:name="_Toc353150427"/>
      <w:bookmarkStart w:id="25" w:name="_Toc354012660"/>
      <w:bookmarkEnd w:id="21"/>
      <w:r>
        <w:t>Description of the Product</w:t>
      </w:r>
      <w:bookmarkEnd w:id="22"/>
      <w:bookmarkEnd w:id="23"/>
      <w:bookmarkEnd w:id="24"/>
      <w:bookmarkEnd w:id="25"/>
    </w:p>
    <w:p w14:paraId="0C6E6E02" w14:textId="00F1FCF9" w:rsidR="00EC3C54" w:rsidRPr="00EC3C54" w:rsidRDefault="00EC3C54" w:rsidP="00A96D4E">
      <w:pPr>
        <w:ind w:firstLine="720"/>
        <w:rPr>
          <w:rFonts w:cs="Arial"/>
        </w:rPr>
      </w:pPr>
      <w:r>
        <w:rPr>
          <w:rFonts w:cs="Arial"/>
          <w:highlight w:val="white"/>
        </w:rPr>
        <w:t>We chose to implement this application on a m</w:t>
      </w:r>
      <w:r w:rsidRPr="00774854">
        <w:rPr>
          <w:rFonts w:cs="Arial"/>
          <w:highlight w:val="white"/>
        </w:rPr>
        <w:t xml:space="preserve">obile </w:t>
      </w:r>
      <w:r>
        <w:rPr>
          <w:rFonts w:cs="Arial"/>
          <w:highlight w:val="white"/>
        </w:rPr>
        <w:t xml:space="preserve">device, as mobile technology </w:t>
      </w:r>
      <w:r w:rsidRPr="00774854">
        <w:rPr>
          <w:rFonts w:cs="Arial"/>
          <w:highlight w:val="white"/>
        </w:rPr>
        <w:t xml:space="preserve">will soon be prevalent in classrooms, therefore the need for children to understand and use </w:t>
      </w:r>
      <w:r>
        <w:rPr>
          <w:rFonts w:cs="Arial"/>
          <w:highlight w:val="white"/>
        </w:rPr>
        <w:t>it</w:t>
      </w:r>
      <w:r w:rsidRPr="00774854">
        <w:rPr>
          <w:rFonts w:cs="Arial"/>
          <w:highlight w:val="white"/>
        </w:rPr>
        <w:t xml:space="preserve"> is </w:t>
      </w:r>
      <w:r>
        <w:rPr>
          <w:rFonts w:cs="Arial"/>
          <w:highlight w:val="white"/>
        </w:rPr>
        <w:t>becoming more and more pressing</w:t>
      </w:r>
      <w:sdt>
        <w:sdtPr>
          <w:rPr>
            <w:rFonts w:cs="Arial"/>
            <w:highlight w:val="white"/>
          </w:rPr>
          <w:id w:val="-1399745372"/>
          <w:citation/>
        </w:sdtPr>
        <w:sdtContent>
          <w:r w:rsidR="0009109A">
            <w:rPr>
              <w:rFonts w:cs="Arial"/>
              <w:highlight w:val="white"/>
            </w:rPr>
            <w:fldChar w:fldCharType="begin"/>
          </w:r>
          <w:r w:rsidR="0009109A">
            <w:rPr>
              <w:rFonts w:cs="Arial"/>
              <w:highlight w:val="white"/>
            </w:rPr>
            <w:instrText xml:space="preserve"> CITATION All09 \l 1033  \m McK10</w:instrText>
          </w:r>
          <w:r w:rsidR="0009109A">
            <w:rPr>
              <w:rFonts w:cs="Arial"/>
              <w:highlight w:val="white"/>
            </w:rPr>
            <w:fldChar w:fldCharType="separate"/>
          </w:r>
          <w:r w:rsidR="000F0F10">
            <w:rPr>
              <w:rFonts w:cs="Arial"/>
              <w:noProof/>
              <w:highlight w:val="white"/>
            </w:rPr>
            <w:t xml:space="preserve"> </w:t>
          </w:r>
          <w:r w:rsidR="000F0F10" w:rsidRPr="000F0F10">
            <w:rPr>
              <w:rFonts w:cs="Arial"/>
              <w:noProof/>
              <w:highlight w:val="white"/>
            </w:rPr>
            <w:t>[21, 22]</w:t>
          </w:r>
          <w:r w:rsidR="0009109A">
            <w:rPr>
              <w:rFonts w:cs="Arial"/>
              <w:highlight w:val="white"/>
            </w:rPr>
            <w:fldChar w:fldCharType="end"/>
          </w:r>
        </w:sdtContent>
      </w:sdt>
      <w:r w:rsidRPr="00774854">
        <w:rPr>
          <w:rFonts w:cs="Arial"/>
          <w:highlight w:val="white"/>
        </w:rPr>
        <w:t>.</w:t>
      </w:r>
      <w:r>
        <w:rPr>
          <w:rFonts w:cs="Arial"/>
          <w:highlight w:val="white"/>
        </w:rPr>
        <w:t xml:space="preserve"> Not only are m</w:t>
      </w:r>
      <w:r w:rsidRPr="00774854">
        <w:rPr>
          <w:rFonts w:cs="Arial"/>
          <w:highlight w:val="white"/>
        </w:rPr>
        <w:t xml:space="preserve">obile devices </w:t>
      </w:r>
      <w:r>
        <w:rPr>
          <w:rFonts w:cs="Arial"/>
          <w:highlight w:val="white"/>
        </w:rPr>
        <w:t xml:space="preserve">an emerging trend, but they </w:t>
      </w:r>
      <w:r w:rsidRPr="00774854">
        <w:rPr>
          <w:rFonts w:cs="Arial"/>
          <w:highlight w:val="white"/>
        </w:rPr>
        <w:t>can</w:t>
      </w:r>
      <w:r>
        <w:rPr>
          <w:rFonts w:cs="Arial"/>
          <w:highlight w:val="white"/>
        </w:rPr>
        <w:t xml:space="preserve"> also</w:t>
      </w:r>
      <w:r w:rsidRPr="00774854">
        <w:rPr>
          <w:rFonts w:cs="Arial"/>
          <w:highlight w:val="white"/>
        </w:rPr>
        <w:t xml:space="preserve"> be highly motivating for children since they can be used in the wild, thus increasing the engagement level of children in their learning processes </w:t>
      </w:r>
      <w:sdt>
        <w:sdtPr>
          <w:rPr>
            <w:rFonts w:cs="Arial"/>
            <w:highlight w:val="white"/>
          </w:rPr>
          <w:id w:val="2136440117"/>
          <w:citation/>
        </w:sdtPr>
        <w:sdtContent>
          <w:r w:rsidRPr="00774854">
            <w:rPr>
              <w:rFonts w:cs="Arial"/>
              <w:highlight w:val="white"/>
            </w:rPr>
            <w:fldChar w:fldCharType="begin"/>
          </w:r>
          <w:r w:rsidRPr="00774854">
            <w:rPr>
              <w:rFonts w:cs="Arial"/>
              <w:highlight w:val="white"/>
            </w:rPr>
            <w:instrText xml:space="preserve"> CITATION Lee12 \l 1033 </w:instrText>
          </w:r>
          <w:r w:rsidRPr="00774854">
            <w:rPr>
              <w:rFonts w:cs="Arial"/>
              <w:highlight w:val="white"/>
            </w:rPr>
            <w:fldChar w:fldCharType="separate"/>
          </w:r>
          <w:r w:rsidR="000F0F10" w:rsidRPr="000F0F10">
            <w:rPr>
              <w:rFonts w:cs="Arial"/>
              <w:noProof/>
              <w:highlight w:val="white"/>
            </w:rPr>
            <w:t>[5]</w:t>
          </w:r>
          <w:r w:rsidRPr="00774854">
            <w:rPr>
              <w:rFonts w:cs="Arial"/>
              <w:highlight w:val="white"/>
            </w:rPr>
            <w:fldChar w:fldCharType="end"/>
          </w:r>
        </w:sdtContent>
      </w:sdt>
      <w:r>
        <w:rPr>
          <w:rFonts w:cs="Arial"/>
          <w:highlight w:val="white"/>
        </w:rPr>
        <w:t>. These points made it clear to us</w:t>
      </w:r>
      <w:r w:rsidRPr="00774854">
        <w:rPr>
          <w:rFonts w:cs="Arial"/>
          <w:highlight w:val="white"/>
        </w:rPr>
        <w:t xml:space="preserve"> that it is beneficial to create a touch screen </w:t>
      </w:r>
      <w:r w:rsidR="00835E07">
        <w:rPr>
          <w:rFonts w:cs="Arial"/>
          <w:highlight w:val="white"/>
        </w:rPr>
        <w:t>application</w:t>
      </w:r>
      <w:r w:rsidRPr="00774854">
        <w:rPr>
          <w:rFonts w:cs="Arial"/>
          <w:highlight w:val="white"/>
        </w:rPr>
        <w:t xml:space="preserve"> that will allow young children to develop their </w:t>
      </w:r>
      <w:r w:rsidR="00A15838">
        <w:rPr>
          <w:rFonts w:cs="Arial"/>
          <w:highlight w:val="white"/>
        </w:rPr>
        <w:t>CT</w:t>
      </w:r>
      <w:r w:rsidRPr="00774854">
        <w:rPr>
          <w:rFonts w:cs="Arial"/>
          <w:highlight w:val="white"/>
        </w:rPr>
        <w:t xml:space="preserve"> skills.</w:t>
      </w:r>
      <w:r>
        <w:rPr>
          <w:rFonts w:cs="Arial"/>
        </w:rPr>
        <w:t xml:space="preserve"> More specifically, we </w:t>
      </w:r>
      <w:r w:rsidR="00A25FF5">
        <w:rPr>
          <w:rFonts w:cs="Arial"/>
        </w:rPr>
        <w:t>decided</w:t>
      </w:r>
      <w:r>
        <w:rPr>
          <w:rFonts w:cs="Arial"/>
        </w:rPr>
        <w:t xml:space="preserve"> to make an iPad </w:t>
      </w:r>
      <w:r w:rsidR="00835E07">
        <w:rPr>
          <w:rFonts w:cs="Arial"/>
        </w:rPr>
        <w:t>application</w:t>
      </w:r>
      <w:r>
        <w:rPr>
          <w:rFonts w:cs="Arial"/>
        </w:rPr>
        <w:t>, since the iPad is large enough to allow for more content to be displayed on the screen without it looking crowded and confusing the users</w:t>
      </w:r>
      <w:r w:rsidR="0009109A">
        <w:rPr>
          <w:rFonts w:cs="Arial"/>
        </w:rPr>
        <w:t>, as opposed to a phone</w:t>
      </w:r>
      <w:r>
        <w:rPr>
          <w:rFonts w:cs="Arial"/>
        </w:rPr>
        <w:t>.</w:t>
      </w:r>
      <w:r w:rsidR="00126E58">
        <w:rPr>
          <w:rFonts w:cs="Arial"/>
        </w:rPr>
        <w:t xml:space="preserve"> </w:t>
      </w:r>
      <w:r w:rsidR="00126E58" w:rsidRPr="00774854">
        <w:rPr>
          <w:rFonts w:cs="Arial"/>
        </w:rPr>
        <w:t>We suspect that the slightly physical nature of touch screen dev</w:t>
      </w:r>
      <w:r w:rsidR="0009109A">
        <w:rPr>
          <w:rFonts w:cs="Arial"/>
        </w:rPr>
        <w:t xml:space="preserve">ices like the iPad allows for an </w:t>
      </w:r>
      <w:r w:rsidR="00126E58" w:rsidRPr="00774854">
        <w:rPr>
          <w:rFonts w:cs="Arial"/>
        </w:rPr>
        <w:t>immersive experience, based on the literature</w:t>
      </w:r>
      <w:r w:rsidR="00A25FF5">
        <w:rPr>
          <w:rFonts w:cs="Arial"/>
        </w:rPr>
        <w:t xml:space="preserve"> </w:t>
      </w:r>
      <w:sdt>
        <w:sdtPr>
          <w:rPr>
            <w:rFonts w:cs="Arial"/>
          </w:rPr>
          <w:id w:val="300044789"/>
          <w:citation/>
        </w:sdtPr>
        <w:sdtContent>
          <w:r w:rsidR="00A25FF5">
            <w:rPr>
              <w:rFonts w:cs="Arial"/>
            </w:rPr>
            <w:fldChar w:fldCharType="begin"/>
          </w:r>
          <w:r w:rsidR="00A25FF5">
            <w:rPr>
              <w:rFonts w:cs="Arial"/>
            </w:rPr>
            <w:instrText xml:space="preserve"> CITATION All09 \l 1033 </w:instrText>
          </w:r>
          <w:r w:rsidR="00A25FF5">
            <w:rPr>
              <w:rFonts w:cs="Arial"/>
            </w:rPr>
            <w:fldChar w:fldCharType="separate"/>
          </w:r>
          <w:r w:rsidR="000F0F10" w:rsidRPr="000F0F10">
            <w:rPr>
              <w:rFonts w:cs="Arial"/>
              <w:noProof/>
            </w:rPr>
            <w:t>[21]</w:t>
          </w:r>
          <w:r w:rsidR="00A25FF5">
            <w:rPr>
              <w:rFonts w:cs="Arial"/>
            </w:rPr>
            <w:fldChar w:fldCharType="end"/>
          </w:r>
        </w:sdtContent>
      </w:sdt>
      <w:r w:rsidR="00126E58" w:rsidRPr="00774854">
        <w:rPr>
          <w:rFonts w:cs="Arial"/>
        </w:rPr>
        <w:t>.</w:t>
      </w:r>
      <w:r w:rsidR="00A96D4E">
        <w:rPr>
          <w:rFonts w:cs="Arial"/>
        </w:rPr>
        <w:t xml:space="preserve"> The application was developed using XCode, Objective C, Phonegap, HTML, CSS, Javascript and the libraries jQuery and KineticJS.</w:t>
      </w:r>
    </w:p>
    <w:p w14:paraId="774D30D9" w14:textId="45A4A82D" w:rsidR="00F6047B" w:rsidRDefault="00CB3809" w:rsidP="00F6047B">
      <w:pPr>
        <w:ind w:firstLine="432"/>
      </w:pPr>
      <w:r>
        <w:t xml:space="preserve">The </w:t>
      </w:r>
      <w:r w:rsidR="00835E07">
        <w:t>application</w:t>
      </w:r>
      <w:r w:rsidR="00502250">
        <w:t xml:space="preserve"> is a </w:t>
      </w:r>
      <w:r>
        <w:t xml:space="preserve">game </w:t>
      </w:r>
      <w:r w:rsidR="00E71540">
        <w:t xml:space="preserve">that </w:t>
      </w:r>
      <w:r>
        <w:t>consists of 5 levels (</w:t>
      </w:r>
      <w:r w:rsidR="00502250">
        <w:t>1</w:t>
      </w:r>
      <w:r>
        <w:t xml:space="preserve"> introductory and 4 progressive), a “Castle and Shop” and a “Replay Hall”. When the game starts, an animation appears with a robot and a dog and the players are introduced to </w:t>
      </w:r>
      <w:r w:rsidR="00FC7F8C">
        <w:t xml:space="preserve">a short narrative with </w:t>
      </w:r>
      <w:r>
        <w:t xml:space="preserve">the goal of the game, which is to </w:t>
      </w:r>
      <w:r w:rsidR="00E71540">
        <w:t>guide</w:t>
      </w:r>
      <w:r>
        <w:t xml:space="preserve"> </w:t>
      </w:r>
      <w:r w:rsidR="00E71540">
        <w:t>“</w:t>
      </w:r>
      <w:r w:rsidR="00A6375D">
        <w:t>Clinky the R</w:t>
      </w:r>
      <w:r>
        <w:t>obot</w:t>
      </w:r>
      <w:r w:rsidR="00E71540">
        <w:t>” to his</w:t>
      </w:r>
      <w:r w:rsidR="00F6047B">
        <w:t xml:space="preserve"> plug so that he can charge. A live version of the game is currently available on a browser (Google Chrome) at </w:t>
      </w:r>
      <w:hyperlink r:id="rId10" w:history="1">
        <w:r w:rsidR="00F6047B" w:rsidRPr="00BB01AC">
          <w:rPr>
            <w:rStyle w:val="Hyperlink"/>
          </w:rPr>
          <w:t>http://heypano.github.com/Capstone/</w:t>
        </w:r>
      </w:hyperlink>
      <w:r w:rsidR="00F6047B">
        <w:t xml:space="preserve"> .</w:t>
      </w:r>
    </w:p>
    <w:p w14:paraId="2700B588" w14:textId="24987B9B" w:rsidR="002C694A" w:rsidRDefault="004769AA" w:rsidP="00080314">
      <w:pPr>
        <w:pStyle w:val="Heading2"/>
      </w:pPr>
      <w:bookmarkStart w:id="26" w:name="_Toc353143816"/>
      <w:bookmarkStart w:id="27" w:name="_Toc353146714"/>
      <w:bookmarkStart w:id="28" w:name="_Toc353150428"/>
      <w:bookmarkStart w:id="29" w:name="_Toc354012661"/>
      <w:r>
        <w:t>Interface</w:t>
      </w:r>
      <w:bookmarkEnd w:id="26"/>
      <w:bookmarkEnd w:id="27"/>
      <w:bookmarkEnd w:id="28"/>
      <w:bookmarkEnd w:id="29"/>
    </w:p>
    <w:p w14:paraId="6140D967" w14:textId="6E561AE0" w:rsidR="002C694A" w:rsidRDefault="004769AA" w:rsidP="0075152E">
      <w:pPr>
        <w:ind w:firstLine="576"/>
      </w:pPr>
      <w:r>
        <w:t xml:space="preserve">The </w:t>
      </w:r>
      <w:r w:rsidR="005848E7">
        <w:t>i</w:t>
      </w:r>
      <w:r>
        <w:t>nterface (</w:t>
      </w:r>
      <w:r>
        <w:fldChar w:fldCharType="begin"/>
      </w:r>
      <w:r>
        <w:instrText xml:space="preserve"> REF _Ref353024841 \h </w:instrText>
      </w:r>
      <w:r>
        <w:fldChar w:fldCharType="separate"/>
      </w:r>
      <w:r w:rsidR="0067238E">
        <w:t xml:space="preserve">Figure </w:t>
      </w:r>
      <w:r w:rsidR="0067238E">
        <w:rPr>
          <w:noProof/>
        </w:rPr>
        <w:t>5</w:t>
      </w:r>
      <w:r w:rsidR="0067238E">
        <w:t>.</w:t>
      </w:r>
      <w:r w:rsidR="0067238E">
        <w:rPr>
          <w:noProof/>
        </w:rPr>
        <w:t>2</w:t>
      </w:r>
      <w:r>
        <w:fldChar w:fldCharType="end"/>
      </w:r>
      <w:r>
        <w:t>) consistently consists of two panels: One square on the left where most of the interactions that relate to the game take place and one “control panel” to the right that provides information about the player’s status and allows for additional instructions or switching state to “Castle and Shop”, the “Replay Hall” or going back to the game if the game state is either of the latter.</w:t>
      </w:r>
    </w:p>
    <w:p w14:paraId="4C881CD0" w14:textId="5DB675EF" w:rsidR="00AA47C1" w:rsidRDefault="00AA47C1" w:rsidP="00AA47C1">
      <w:pPr>
        <w:pStyle w:val="Heading2"/>
      </w:pPr>
      <w:bookmarkStart w:id="30" w:name="_Toc353143817"/>
      <w:bookmarkStart w:id="31" w:name="_Toc353146715"/>
      <w:bookmarkStart w:id="32" w:name="_Toc353150429"/>
      <w:bookmarkStart w:id="33" w:name="_Toc353146712"/>
      <w:bookmarkStart w:id="34" w:name="_Toc353150426"/>
      <w:bookmarkStart w:id="35" w:name="_Toc354012662"/>
      <w:r>
        <w:lastRenderedPageBreak/>
        <w:t>Related Concepts</w:t>
      </w:r>
      <w:bookmarkEnd w:id="33"/>
      <w:bookmarkEnd w:id="34"/>
      <w:bookmarkEnd w:id="35"/>
    </w:p>
    <w:p w14:paraId="1CC629E9" w14:textId="77777777" w:rsidR="00AA47C1" w:rsidRDefault="00AA47C1" w:rsidP="00AA47C1">
      <w:pPr>
        <w:ind w:firstLine="576"/>
      </w:pPr>
      <w:r>
        <w:t>In the process of creating this application, we sought to incorporate several concepts that are key to acquiring programming skills and developing CT. More specifically, elements from the following taxonomies were used:</w:t>
      </w:r>
    </w:p>
    <w:p w14:paraId="79429B05" w14:textId="77777777" w:rsidR="00AA47C1" w:rsidRDefault="00AA47C1" w:rsidP="00AA47C1">
      <w:pPr>
        <w:ind w:firstLine="576"/>
      </w:pPr>
      <w:r>
        <w:t xml:space="preserve">Morgado et al. </w:t>
      </w:r>
      <w:sdt>
        <w:sdtPr>
          <w:id w:val="624272892"/>
          <w:citation/>
        </w:sdtPr>
        <w:sdtContent>
          <w:r>
            <w:fldChar w:fldCharType="begin"/>
          </w:r>
          <w:r>
            <w:instrText xml:space="preserve"> CITATION Leo10 \l 1033 </w:instrText>
          </w:r>
          <w:r>
            <w:fldChar w:fldCharType="separate"/>
          </w:r>
          <w:r w:rsidR="000F0F10" w:rsidRPr="000F0F10">
            <w:rPr>
              <w:noProof/>
            </w:rPr>
            <w:t>[3]</w:t>
          </w:r>
          <w:r>
            <w:fldChar w:fldCharType="end"/>
          </w:r>
        </w:sdtContent>
      </w:sdt>
      <w:r>
        <w:t xml:space="preserve"> provided the initial taxonomy for the design of the application:</w:t>
      </w:r>
    </w:p>
    <w:p w14:paraId="0B4204AF"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Syntax and Semantics </w:t>
      </w:r>
    </w:p>
    <w:p w14:paraId="7EBA5668"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Compound Procedures </w:t>
      </w:r>
    </w:p>
    <w:p w14:paraId="4D91D3C2"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Parameter Passing</w:t>
      </w:r>
    </w:p>
    <w:p w14:paraId="6E759C9B"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Parallel/Concurrent Execution</w:t>
      </w:r>
    </w:p>
    <w:p w14:paraId="3105CC10"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Message Passing / Communication Channels</w:t>
      </w:r>
    </w:p>
    <w:p w14:paraId="46724F10"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Input Guards</w:t>
      </w:r>
    </w:p>
    <w:p w14:paraId="2A4FFD11" w14:textId="77777777" w:rsidR="00AA47C1" w:rsidRPr="00CE0518" w:rsidRDefault="00AA47C1" w:rsidP="00AA47C1">
      <w:pPr>
        <w:pStyle w:val="ListParagraph"/>
        <w:numPr>
          <w:ilvl w:val="0"/>
          <w:numId w:val="16"/>
        </w:numPr>
      </w:pPr>
      <w:r w:rsidRPr="00CE0518">
        <w:rPr>
          <w:rFonts w:eastAsia="Times New Roman" w:cs="Arial"/>
          <w:bCs/>
          <w:color w:val="000000"/>
          <w:sz w:val="23"/>
          <w:szCs w:val="23"/>
        </w:rPr>
        <w:t>Clients and Servers</w:t>
      </w:r>
    </w:p>
    <w:p w14:paraId="59AC505D" w14:textId="77777777" w:rsidR="00AA47C1" w:rsidRDefault="00AA47C1" w:rsidP="00AA47C1">
      <w:pPr>
        <w:ind w:firstLine="360"/>
        <w:rPr>
          <w:rFonts w:cs="Arial"/>
        </w:rPr>
      </w:pPr>
      <w:r>
        <w:t xml:space="preserve">Of the above, the application attempts to assist the learning of 1, 2, 4 and 6. However, two more taxonomies were considered while designing the application, though not as strictly. </w:t>
      </w:r>
      <w:r w:rsidRPr="00774854">
        <w:rPr>
          <w:rFonts w:cs="Arial"/>
        </w:rPr>
        <w:t xml:space="preserve">Wyeth provides a taxonomy of programming </w:t>
      </w:r>
      <w:r>
        <w:rPr>
          <w:rFonts w:cs="Arial"/>
        </w:rPr>
        <w:t>topics</w:t>
      </w:r>
      <w:r w:rsidRPr="00774854">
        <w:rPr>
          <w:rFonts w:cs="Arial"/>
        </w:rPr>
        <w:t xml:space="preserve"> </w:t>
      </w:r>
      <w:sdt>
        <w:sdtPr>
          <w:rPr>
            <w:rFonts w:cs="Arial"/>
          </w:rPr>
          <w:id w:val="-63566797"/>
          <w:citation/>
        </w:sdtPr>
        <w:sdtContent>
          <w:r>
            <w:rPr>
              <w:rFonts w:cs="Arial"/>
            </w:rPr>
            <w:fldChar w:fldCharType="begin"/>
          </w:r>
          <w:r>
            <w:rPr>
              <w:rFonts w:cs="Arial"/>
            </w:rPr>
            <w:instrText xml:space="preserve"> CITATION Pet \l 1033 </w:instrText>
          </w:r>
          <w:r>
            <w:rPr>
              <w:rFonts w:cs="Arial"/>
            </w:rPr>
            <w:fldChar w:fldCharType="separate"/>
          </w:r>
          <w:r w:rsidR="000F0F10" w:rsidRPr="000F0F10">
            <w:rPr>
              <w:rFonts w:cs="Arial"/>
              <w:noProof/>
            </w:rPr>
            <w:t>[13]</w:t>
          </w:r>
          <w:r>
            <w:rPr>
              <w:rFonts w:cs="Arial"/>
            </w:rPr>
            <w:fldChar w:fldCharType="end"/>
          </w:r>
        </w:sdtContent>
      </w:sdt>
      <w:r>
        <w:rPr>
          <w:rFonts w:cs="Arial"/>
        </w:rPr>
        <w:t>:</w:t>
      </w:r>
    </w:p>
    <w:p w14:paraId="4293DBCC" w14:textId="77777777" w:rsidR="00AA47C1" w:rsidRPr="00CE0518" w:rsidRDefault="00AA47C1" w:rsidP="00AA47C1">
      <w:pPr>
        <w:pStyle w:val="ListBullet"/>
        <w:numPr>
          <w:ilvl w:val="0"/>
          <w:numId w:val="19"/>
        </w:numPr>
      </w:pPr>
      <w:r w:rsidRPr="00CE0518">
        <w:t>Syntax and functionality</w:t>
      </w:r>
    </w:p>
    <w:p w14:paraId="3D63FD0C" w14:textId="77777777" w:rsidR="00AA47C1" w:rsidRPr="00CE0518" w:rsidRDefault="00AA47C1" w:rsidP="00AA47C1">
      <w:pPr>
        <w:pStyle w:val="ListBullet"/>
        <w:numPr>
          <w:ilvl w:val="0"/>
          <w:numId w:val="19"/>
        </w:numPr>
      </w:pPr>
      <w:r w:rsidRPr="00CE0518">
        <w:t>Achieving specific outcomes through programming</w:t>
      </w:r>
    </w:p>
    <w:p w14:paraId="3FEF8A54" w14:textId="77777777" w:rsidR="00AA47C1" w:rsidRPr="00CE0518" w:rsidRDefault="00AA47C1" w:rsidP="00AA47C1">
      <w:pPr>
        <w:pStyle w:val="ListBullet"/>
        <w:numPr>
          <w:ilvl w:val="0"/>
          <w:numId w:val="19"/>
        </w:numPr>
      </w:pPr>
      <w:r w:rsidRPr="00CE0518">
        <w:t>Reusing parts</w:t>
      </w:r>
    </w:p>
    <w:p w14:paraId="639A919B" w14:textId="77777777" w:rsidR="00AA47C1" w:rsidRPr="00CE0518" w:rsidRDefault="00AA47C1" w:rsidP="00AA47C1">
      <w:pPr>
        <w:pStyle w:val="ListBullet"/>
        <w:numPr>
          <w:ilvl w:val="0"/>
          <w:numId w:val="19"/>
        </w:numPr>
      </w:pPr>
      <w:r w:rsidRPr="00CE0518">
        <w:t>Debugging</w:t>
      </w:r>
    </w:p>
    <w:p w14:paraId="3BD0C006" w14:textId="77777777" w:rsidR="00AA47C1" w:rsidRPr="00CE0518" w:rsidRDefault="00AA47C1" w:rsidP="00AA47C1">
      <w:pPr>
        <w:pStyle w:val="ListBullet"/>
        <w:numPr>
          <w:ilvl w:val="0"/>
          <w:numId w:val="19"/>
        </w:numPr>
      </w:pPr>
      <w:r w:rsidRPr="00CE0518">
        <w:t>Planning</w:t>
      </w:r>
    </w:p>
    <w:p w14:paraId="5263826A" w14:textId="77777777" w:rsidR="00AA47C1" w:rsidRPr="00C05235" w:rsidRDefault="00AA47C1" w:rsidP="00AA47C1">
      <w:pPr>
        <w:pStyle w:val="ListBullet"/>
        <w:numPr>
          <w:ilvl w:val="0"/>
          <w:numId w:val="19"/>
        </w:numPr>
        <w:rPr>
          <w:rFonts w:cs="Arial"/>
        </w:rPr>
      </w:pPr>
      <w:r w:rsidRPr="00CE0518">
        <w:t>How often children built and compared alternative solutions to programming tasks</w:t>
      </w:r>
    </w:p>
    <w:p w14:paraId="4E8F0D59" w14:textId="77777777" w:rsidR="00AA47C1" w:rsidRDefault="00AA47C1" w:rsidP="00AA47C1">
      <w:pPr>
        <w:pStyle w:val="ListBullet"/>
        <w:numPr>
          <w:ilvl w:val="0"/>
          <w:numId w:val="0"/>
        </w:numPr>
        <w:ind w:left="360"/>
      </w:pPr>
    </w:p>
    <w:p w14:paraId="60FFFE4D" w14:textId="77777777" w:rsidR="00AA47C1" w:rsidRDefault="00AA47C1" w:rsidP="00AA47C1">
      <w:pPr>
        <w:pStyle w:val="ListBullet"/>
        <w:numPr>
          <w:ilvl w:val="0"/>
          <w:numId w:val="0"/>
        </w:numPr>
        <w:ind w:left="360"/>
        <w:rPr>
          <w:rFonts w:cs="Arial"/>
        </w:rPr>
      </w:pPr>
      <w:r>
        <w:rPr>
          <w:rFonts w:cs="Arial"/>
        </w:rPr>
        <w:t xml:space="preserve">Barr and Stephenson provide a useful list of CT skills </w:t>
      </w:r>
      <w:sdt>
        <w:sdtPr>
          <w:rPr>
            <w:rFonts w:cs="Arial"/>
          </w:rPr>
          <w:id w:val="-254825518"/>
          <w:citation/>
        </w:sdtPr>
        <w:sdtContent>
          <w:r>
            <w:rPr>
              <w:rFonts w:cs="Arial"/>
            </w:rPr>
            <w:fldChar w:fldCharType="begin"/>
          </w:r>
          <w:r>
            <w:rPr>
              <w:rFonts w:cs="Arial"/>
            </w:rPr>
            <w:instrText xml:space="preserve"> CITATION Bar11 \l 1033 </w:instrText>
          </w:r>
          <w:r>
            <w:rPr>
              <w:rFonts w:cs="Arial"/>
            </w:rPr>
            <w:fldChar w:fldCharType="separate"/>
          </w:r>
          <w:r w:rsidR="000F0F10" w:rsidRPr="000F0F10">
            <w:rPr>
              <w:rFonts w:cs="Arial"/>
              <w:noProof/>
            </w:rPr>
            <w:t>[24]</w:t>
          </w:r>
          <w:r>
            <w:rPr>
              <w:rFonts w:cs="Arial"/>
            </w:rPr>
            <w:fldChar w:fldCharType="end"/>
          </w:r>
        </w:sdtContent>
      </w:sdt>
      <w:r>
        <w:rPr>
          <w:rFonts w:cs="Arial"/>
        </w:rPr>
        <w:t>:</w:t>
      </w:r>
    </w:p>
    <w:p w14:paraId="57CBAA2F" w14:textId="77777777" w:rsidR="00AA47C1" w:rsidRPr="00C05235" w:rsidRDefault="00AA47C1" w:rsidP="00AA47C1">
      <w:pPr>
        <w:pStyle w:val="ListBullet"/>
        <w:numPr>
          <w:ilvl w:val="0"/>
          <w:numId w:val="18"/>
        </w:numPr>
        <w:rPr>
          <w:rFonts w:cs="Arial"/>
        </w:rPr>
      </w:pPr>
      <w:r w:rsidRPr="00C05235">
        <w:rPr>
          <w:rFonts w:cs="Arial"/>
        </w:rPr>
        <w:t>Design solutions to problems (using abstraction, automation, creating algorithms,</w:t>
      </w:r>
      <w:r>
        <w:rPr>
          <w:rFonts w:cs="Arial"/>
        </w:rPr>
        <w:t xml:space="preserve"> data collection, and analysis)</w:t>
      </w:r>
    </w:p>
    <w:p w14:paraId="3B4CC197" w14:textId="77777777" w:rsidR="00AA47C1" w:rsidRPr="00C05235" w:rsidRDefault="00AA47C1" w:rsidP="00AA47C1">
      <w:pPr>
        <w:pStyle w:val="ListBullet"/>
        <w:numPr>
          <w:ilvl w:val="0"/>
          <w:numId w:val="18"/>
        </w:numPr>
        <w:rPr>
          <w:rFonts w:cs="Arial"/>
        </w:rPr>
      </w:pPr>
      <w:r w:rsidRPr="00C05235">
        <w:rPr>
          <w:rFonts w:cs="Arial"/>
        </w:rPr>
        <w:t>Implement desig</w:t>
      </w:r>
      <w:r>
        <w:rPr>
          <w:rFonts w:cs="Arial"/>
        </w:rPr>
        <w:t>ns (programming as appropriate)</w:t>
      </w:r>
    </w:p>
    <w:p w14:paraId="0AAB82A5" w14:textId="77777777" w:rsidR="00AA47C1" w:rsidRPr="00C05235" w:rsidRDefault="00AA47C1" w:rsidP="00AA47C1">
      <w:pPr>
        <w:pStyle w:val="ListBullet"/>
        <w:numPr>
          <w:ilvl w:val="0"/>
          <w:numId w:val="18"/>
        </w:numPr>
        <w:rPr>
          <w:rFonts w:cs="Arial"/>
        </w:rPr>
      </w:pPr>
      <w:r>
        <w:rPr>
          <w:rFonts w:cs="Arial"/>
        </w:rPr>
        <w:t>Test and debug</w:t>
      </w:r>
    </w:p>
    <w:p w14:paraId="70BF9DAC" w14:textId="77777777" w:rsidR="00AA47C1" w:rsidRPr="00C05235" w:rsidRDefault="00AA47C1" w:rsidP="00AA47C1">
      <w:pPr>
        <w:pStyle w:val="ListBullet"/>
        <w:numPr>
          <w:ilvl w:val="0"/>
          <w:numId w:val="18"/>
        </w:numPr>
        <w:rPr>
          <w:rFonts w:cs="Arial"/>
        </w:rPr>
      </w:pPr>
      <w:r w:rsidRPr="00C05235">
        <w:rPr>
          <w:rFonts w:cs="Arial"/>
        </w:rPr>
        <w:t>Model, run s</w:t>
      </w:r>
      <w:r>
        <w:rPr>
          <w:rFonts w:cs="Arial"/>
        </w:rPr>
        <w:t>imulations, do systems analysis</w:t>
      </w:r>
    </w:p>
    <w:p w14:paraId="0210D65C" w14:textId="77777777" w:rsidR="00AA47C1" w:rsidRPr="00C05235" w:rsidRDefault="00AA47C1" w:rsidP="00AA47C1">
      <w:pPr>
        <w:pStyle w:val="ListBullet"/>
        <w:numPr>
          <w:ilvl w:val="0"/>
          <w:numId w:val="18"/>
        </w:numPr>
        <w:rPr>
          <w:rFonts w:cs="Arial"/>
        </w:rPr>
      </w:pPr>
      <w:r>
        <w:rPr>
          <w:rFonts w:cs="Arial"/>
        </w:rPr>
        <w:t>Reﬂ</w:t>
      </w:r>
      <w:r w:rsidRPr="00C05235">
        <w:rPr>
          <w:rFonts w:cs="Arial"/>
        </w:rPr>
        <w:t>ec</w:t>
      </w:r>
      <w:r>
        <w:rPr>
          <w:rFonts w:cs="Arial"/>
        </w:rPr>
        <w:t>t on practice and communicating</w:t>
      </w:r>
    </w:p>
    <w:p w14:paraId="5AFC3919" w14:textId="77777777" w:rsidR="00AA47C1" w:rsidRPr="00C05235" w:rsidRDefault="00AA47C1" w:rsidP="00AA47C1">
      <w:pPr>
        <w:pStyle w:val="ListBullet"/>
        <w:numPr>
          <w:ilvl w:val="0"/>
          <w:numId w:val="18"/>
        </w:numPr>
        <w:rPr>
          <w:rFonts w:cs="Arial"/>
        </w:rPr>
      </w:pPr>
      <w:r>
        <w:rPr>
          <w:rFonts w:cs="Arial"/>
        </w:rPr>
        <w:t>Use the vocabulary</w:t>
      </w:r>
    </w:p>
    <w:p w14:paraId="19275E56" w14:textId="77777777" w:rsidR="00AA47C1" w:rsidRPr="00C05235" w:rsidRDefault="00AA47C1" w:rsidP="00AA47C1">
      <w:pPr>
        <w:pStyle w:val="ListBullet"/>
        <w:numPr>
          <w:ilvl w:val="0"/>
          <w:numId w:val="18"/>
        </w:numPr>
        <w:rPr>
          <w:rFonts w:cs="Arial"/>
        </w:rPr>
      </w:pPr>
      <w:r w:rsidRPr="00C05235">
        <w:rPr>
          <w:rFonts w:cs="Arial"/>
        </w:rPr>
        <w:t xml:space="preserve">Recognize abstractions and move between levels of </w:t>
      </w:r>
      <w:r>
        <w:rPr>
          <w:rFonts w:cs="Arial"/>
        </w:rPr>
        <w:t>abstractions</w:t>
      </w:r>
    </w:p>
    <w:p w14:paraId="165AC317" w14:textId="77777777" w:rsidR="00AA47C1" w:rsidRPr="00C05235" w:rsidRDefault="00AA47C1" w:rsidP="00AA47C1">
      <w:pPr>
        <w:pStyle w:val="ListBullet"/>
        <w:numPr>
          <w:ilvl w:val="0"/>
          <w:numId w:val="18"/>
        </w:numPr>
        <w:rPr>
          <w:rFonts w:cs="Arial"/>
        </w:rPr>
      </w:pPr>
      <w:r w:rsidRPr="00C05235">
        <w:rPr>
          <w:rFonts w:cs="Arial"/>
        </w:rPr>
        <w:t>Innovation, exploration, and</w:t>
      </w:r>
      <w:r>
        <w:rPr>
          <w:rFonts w:cs="Arial"/>
        </w:rPr>
        <w:t xml:space="preserve"> creativity across disciplines</w:t>
      </w:r>
    </w:p>
    <w:p w14:paraId="32FB0586" w14:textId="77777777" w:rsidR="00AA47C1" w:rsidRPr="00C05235" w:rsidRDefault="00AA47C1" w:rsidP="00AA47C1">
      <w:pPr>
        <w:pStyle w:val="ListBullet"/>
        <w:numPr>
          <w:ilvl w:val="0"/>
          <w:numId w:val="18"/>
        </w:numPr>
        <w:rPr>
          <w:rFonts w:cs="Arial"/>
        </w:rPr>
      </w:pPr>
      <w:r w:rsidRPr="00C05235">
        <w:rPr>
          <w:rFonts w:cs="Arial"/>
        </w:rPr>
        <w:t>Group problem solving</w:t>
      </w:r>
    </w:p>
    <w:p w14:paraId="630FBA0C" w14:textId="77777777" w:rsidR="00AA47C1" w:rsidRPr="00CE0518" w:rsidRDefault="00AA47C1" w:rsidP="00AA47C1">
      <w:pPr>
        <w:pStyle w:val="ListBullet"/>
        <w:numPr>
          <w:ilvl w:val="0"/>
          <w:numId w:val="18"/>
        </w:numPr>
        <w:rPr>
          <w:rFonts w:cs="Arial"/>
        </w:rPr>
      </w:pPr>
      <w:r w:rsidRPr="00C05235">
        <w:rPr>
          <w:rFonts w:cs="Arial"/>
        </w:rPr>
        <w:t>Emp</w:t>
      </w:r>
      <w:r>
        <w:rPr>
          <w:rFonts w:cs="Arial"/>
        </w:rPr>
        <w:t>loy diverse learning strategies</w:t>
      </w:r>
    </w:p>
    <w:p w14:paraId="3BC4FE11" w14:textId="223DBB82" w:rsidR="00AA47C1" w:rsidRDefault="00AA47C1" w:rsidP="00AA47C1">
      <w:pPr>
        <w:ind w:firstLine="360"/>
      </w:pPr>
      <w:r>
        <w:t xml:space="preserve">Since some of these concepts are outside the range of what a 3-5 year old child can fathom, we attempted to design the application so that – for these concepts - it provides precursory knowledge that will assist their learning, so as to allow for a more fluid transition when they grow older. </w:t>
      </w:r>
      <w:r w:rsidR="00E7013B">
        <w:t>The concepts are introduced gradually in the game in order to reduce the learning curve.</w:t>
      </w:r>
    </w:p>
    <w:p w14:paraId="251AC9FC" w14:textId="50E32E1F" w:rsidR="00080314" w:rsidRDefault="00080314" w:rsidP="00080314">
      <w:pPr>
        <w:pStyle w:val="Heading2"/>
      </w:pPr>
      <w:bookmarkStart w:id="36" w:name="_Toc354012663"/>
      <w:r>
        <w:t>Level Progression</w:t>
      </w:r>
      <w:bookmarkEnd w:id="30"/>
      <w:bookmarkEnd w:id="31"/>
      <w:bookmarkEnd w:id="32"/>
      <w:bookmarkEnd w:id="36"/>
    </w:p>
    <w:p w14:paraId="03C7ABAC" w14:textId="25FAADE2" w:rsidR="00E52A17" w:rsidRPr="00E52A17" w:rsidRDefault="00E52A17" w:rsidP="00E52A17">
      <w:pPr>
        <w:pStyle w:val="Heading3"/>
      </w:pPr>
      <w:r>
        <w:t>Introductory Level</w:t>
      </w:r>
    </w:p>
    <w:p w14:paraId="615291DF" w14:textId="54E59334" w:rsidR="00CB3809" w:rsidRDefault="00AA47C1" w:rsidP="00502250">
      <w:pPr>
        <w:ind w:firstLine="432"/>
      </w:pPr>
      <w:r>
        <w:t xml:space="preserve">The goal of this level </w:t>
      </w:r>
      <w:r w:rsidR="00E7013B">
        <w:t>(</w:t>
      </w:r>
      <w:r w:rsidR="00E7013B">
        <w:fldChar w:fldCharType="begin"/>
      </w:r>
      <w:r w:rsidR="00E7013B">
        <w:instrText xml:space="preserve"> REF _Ref353021274 \h </w:instrText>
      </w:r>
      <w:r w:rsidR="00E7013B">
        <w:fldChar w:fldCharType="separate"/>
      </w:r>
      <w:r w:rsidR="00E7013B">
        <w:t xml:space="preserve">Figure </w:t>
      </w:r>
      <w:r w:rsidR="00E7013B">
        <w:rPr>
          <w:noProof/>
        </w:rPr>
        <w:t>5</w:t>
      </w:r>
      <w:r w:rsidR="00E7013B">
        <w:t>.</w:t>
      </w:r>
      <w:r w:rsidR="00E7013B">
        <w:rPr>
          <w:noProof/>
        </w:rPr>
        <w:t>1</w:t>
      </w:r>
      <w:r w:rsidR="00E7013B">
        <w:fldChar w:fldCharType="end"/>
      </w:r>
      <w:r w:rsidR="00E7013B">
        <w:t>) is</w:t>
      </w:r>
      <w:r>
        <w:t xml:space="preserve"> to help the children become familiar with the interactions </w:t>
      </w:r>
      <w:del w:id="37" w:author="Jaison Cooper" w:date="2013-04-18T01:20:00Z">
        <w:r>
          <w:delText xml:space="preserve">used </w:delText>
        </w:r>
      </w:del>
      <w:ins w:id="38" w:author="Jaison Cooper" w:date="2013-04-18T01:20:00Z">
        <w:r w:rsidR="00CA1B2A">
          <w:t>fo</w:t>
        </w:r>
      </w:ins>
      <w:ins w:id="39" w:author="Jaison Cooper" w:date="2013-04-18T01:21:00Z">
        <w:r w:rsidR="00CA1B2A">
          <w:t>und</w:t>
        </w:r>
      </w:ins>
      <w:ins w:id="40" w:author="Jaison Cooper" w:date="2013-04-18T01:20:00Z">
        <w:r w:rsidR="00CA1B2A">
          <w:t xml:space="preserve"> </w:t>
        </w:r>
      </w:ins>
      <w:r>
        <w:t>in the next levels, to introduce the idea of “programming</w:t>
      </w:r>
      <w:ins w:id="41" w:author="Jaison Cooper" w:date="2013-04-18T01:21:00Z">
        <w:r w:rsidR="00CA1B2A">
          <w:t>,</w:t>
        </w:r>
      </w:ins>
      <w:r>
        <w:t xml:space="preserve">” and some basic concept of planning. </w:t>
      </w:r>
      <w:r w:rsidR="00CB3809">
        <w:t xml:space="preserve">When </w:t>
      </w:r>
      <w:r w:rsidR="00502250">
        <w:t xml:space="preserve">the </w:t>
      </w:r>
      <w:r w:rsidR="00E52A17">
        <w:t xml:space="preserve">starting </w:t>
      </w:r>
      <w:r w:rsidR="00502250">
        <w:t>animation is over, the</w:t>
      </w:r>
      <w:r w:rsidR="00FC7F8C">
        <w:t xml:space="preserve"> narrator introduces the term “to program” and explains it in a </w:t>
      </w:r>
      <w:del w:id="42" w:author="Jaison Cooper" w:date="2013-04-18T01:21:00Z">
        <w:r w:rsidR="00FC7F8C">
          <w:delText xml:space="preserve">simple </w:delText>
        </w:r>
      </w:del>
      <w:ins w:id="43" w:author="Jaison Cooper" w:date="2013-04-18T01:21:00Z">
        <w:r w:rsidR="00CA1B2A">
          <w:t xml:space="preserve">simplified </w:t>
        </w:r>
      </w:ins>
      <w:r w:rsidR="00FC7F8C">
        <w:t>way. Next, the</w:t>
      </w:r>
      <w:r w:rsidR="00502250">
        <w:t xml:space="preserve"> player </w:t>
      </w:r>
      <w:del w:id="44" w:author="Jaison Cooper" w:date="2013-04-18T01:21:00Z">
        <w:r w:rsidR="00502250">
          <w:delText xml:space="preserve">sees </w:delText>
        </w:r>
      </w:del>
      <w:ins w:id="45" w:author="Jaison Cooper" w:date="2013-04-18T01:21:00Z">
        <w:r w:rsidR="00CA1B2A">
          <w:t xml:space="preserve">is shown </w:t>
        </w:r>
      </w:ins>
      <w:r w:rsidR="00502250">
        <w:t xml:space="preserve">a robot and a plug and is </w:t>
      </w:r>
      <w:del w:id="46" w:author="Jaison Cooper" w:date="2013-04-18T01:22:00Z">
        <w:r w:rsidR="00502250">
          <w:delText xml:space="preserve">asked </w:delText>
        </w:r>
      </w:del>
      <w:ins w:id="47" w:author="Jaison Cooper" w:date="2013-04-18T01:22:00Z">
        <w:r w:rsidR="00CA1B2A">
          <w:t xml:space="preserve">prompted </w:t>
        </w:r>
      </w:ins>
      <w:r w:rsidR="00502250">
        <w:t>to draw a line to “show the robot the path”</w:t>
      </w:r>
      <w:r w:rsidR="00E7013B">
        <w:t xml:space="preserve">. </w:t>
      </w:r>
      <w:r w:rsidR="00747A01">
        <w:t xml:space="preserve">The player needs to then put her finger on </w:t>
      </w:r>
      <w:r w:rsidR="00E52A17">
        <w:t>Clinky</w:t>
      </w:r>
      <w:r w:rsidR="00747A01">
        <w:t xml:space="preserve"> and </w:t>
      </w:r>
      <w:del w:id="48" w:author="Jaison Cooper" w:date="2013-04-18T01:22:00Z">
        <w:r w:rsidR="00747A01">
          <w:delText>start dragging</w:delText>
        </w:r>
      </w:del>
      <w:ins w:id="49" w:author="Jaison Cooper" w:date="2013-04-18T01:22:00Z">
        <w:r w:rsidR="00CA1B2A">
          <w:t>drag</w:t>
        </w:r>
      </w:ins>
      <w:r w:rsidR="00747A01">
        <w:t xml:space="preserve"> a line that will determine the path that the robot will </w:t>
      </w:r>
      <w:del w:id="50" w:author="Jaison Cooper" w:date="2013-04-18T01:22:00Z">
        <w:r w:rsidR="00747A01">
          <w:delText>start following</w:delText>
        </w:r>
      </w:del>
      <w:ins w:id="51" w:author="Jaison Cooper" w:date="2013-04-18T01:22:00Z">
        <w:r w:rsidR="00CA1B2A">
          <w:t>follow</w:t>
        </w:r>
      </w:ins>
      <w:r w:rsidR="00747A01">
        <w:t xml:space="preserve"> when she </w:t>
      </w:r>
      <w:del w:id="52" w:author="Jaison Cooper" w:date="2013-04-18T01:23:00Z">
        <w:r w:rsidR="00747A01">
          <w:delText xml:space="preserve">takes </w:delText>
        </w:r>
      </w:del>
      <w:ins w:id="53" w:author="Jaison Cooper" w:date="2013-04-18T01:23:00Z">
        <w:r w:rsidR="00CA1B2A">
          <w:t xml:space="preserve">removes </w:t>
        </w:r>
      </w:ins>
      <w:r w:rsidR="00747A01">
        <w:t>her finger off the screen.</w:t>
      </w:r>
      <w:r>
        <w:t xml:space="preserve"> This </w:t>
      </w:r>
      <w:del w:id="54" w:author="Jaison Cooper" w:date="2013-04-18T01:23:00Z">
        <w:r>
          <w:delText>is meant to reflect</w:delText>
        </w:r>
      </w:del>
      <w:ins w:id="55" w:author="Jaison Cooper" w:date="2013-04-18T01:23:00Z">
        <w:r w:rsidR="00CA1B2A">
          <w:t>portrays</w:t>
        </w:r>
      </w:ins>
      <w:r>
        <w:t xml:space="preserve"> the concept of planning, </w:t>
      </w:r>
      <w:del w:id="56" w:author="Jaison Cooper" w:date="2013-04-18T01:23:00Z">
        <w:r>
          <w:delText xml:space="preserve">since </w:delText>
        </w:r>
      </w:del>
      <w:ins w:id="57" w:author="Jaison Cooper" w:date="2013-04-18T01:23:00Z">
        <w:r w:rsidR="00CA1B2A">
          <w:t xml:space="preserve">given that </w:t>
        </w:r>
      </w:ins>
      <w:r>
        <w:t xml:space="preserve">the entire path needs to be drawn before the robot </w:t>
      </w:r>
      <w:del w:id="58" w:author="Jaison Cooper" w:date="2013-04-18T01:23:00Z">
        <w:r>
          <w:delText>starts moving</w:delText>
        </w:r>
      </w:del>
      <w:ins w:id="59" w:author="Jaison Cooper" w:date="2013-04-18T01:23:00Z">
        <w:r w:rsidR="00CA1B2A">
          <w:t>moves</w:t>
        </w:r>
      </w:ins>
      <w:r>
        <w:t>.</w:t>
      </w:r>
      <w:r w:rsidR="00E52A17">
        <w:t xml:space="preserve"> If the robot does not reach the plug at the end of the path, it resets to its original position and the player </w:t>
      </w:r>
      <w:r w:rsidR="005848E7">
        <w:t>can</w:t>
      </w:r>
      <w:r w:rsidR="00E52A17">
        <w:t xml:space="preserve"> try again. When the robot hits the plug, it congratulates the player and moves on to the next level.</w:t>
      </w:r>
      <w:r>
        <w:t xml:space="preserve"> </w:t>
      </w:r>
    </w:p>
    <w:p w14:paraId="6F784C9F" w14:textId="77777777" w:rsidR="00502250" w:rsidRDefault="00502250" w:rsidP="00502250">
      <w:pPr>
        <w:keepNext/>
        <w:ind w:firstLine="432"/>
        <w:jc w:val="center"/>
      </w:pPr>
      <w:r>
        <w:rPr>
          <w:noProof/>
        </w:rPr>
        <w:drawing>
          <wp:inline distT="0" distB="0" distL="0" distR="0" wp14:anchorId="43925826" wp14:editId="1A4A974D">
            <wp:extent cx="3604312" cy="2800350"/>
            <wp:effectExtent l="19050" t="19050" r="152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507" cy="2804386"/>
                    </a:xfrm>
                    <a:prstGeom prst="rect">
                      <a:avLst/>
                    </a:prstGeom>
                    <a:ln>
                      <a:solidFill>
                        <a:schemeClr val="accent1"/>
                      </a:solidFill>
                    </a:ln>
                  </pic:spPr>
                </pic:pic>
              </a:graphicData>
            </a:graphic>
          </wp:inline>
        </w:drawing>
      </w:r>
    </w:p>
    <w:p w14:paraId="1E361294" w14:textId="6A0F4BBE" w:rsidR="00A25FF5" w:rsidRDefault="00502250" w:rsidP="00502250">
      <w:pPr>
        <w:pStyle w:val="Caption"/>
        <w:jc w:val="center"/>
      </w:pPr>
      <w:bookmarkStart w:id="60" w:name="_Ref353021274"/>
      <w:r>
        <w:t xml:space="preserve">Figure </w:t>
      </w:r>
      <w:fldSimple w:instr=" STYLEREF 1 \s ">
        <w:r w:rsidR="00E7013B">
          <w:rPr>
            <w:noProof/>
          </w:rPr>
          <w:t>5</w:t>
        </w:r>
      </w:fldSimple>
      <w:r w:rsidR="00623B27">
        <w:t>.</w:t>
      </w:r>
      <w:fldSimple w:instr=" SEQ Figure \* ARABIC \s 1 ">
        <w:r w:rsidR="0005326B">
          <w:rPr>
            <w:noProof/>
          </w:rPr>
          <w:t>1</w:t>
        </w:r>
      </w:fldSimple>
      <w:bookmarkEnd w:id="60"/>
      <w:r w:rsidR="00080314">
        <w:t xml:space="preserve"> – Introductory Level</w:t>
      </w:r>
    </w:p>
    <w:p w14:paraId="5812F35E" w14:textId="18090777" w:rsidR="00502250" w:rsidRPr="00A25FF5" w:rsidRDefault="00A25FF5" w:rsidP="00A25FF5">
      <w:pPr>
        <w:rPr>
          <w:color w:val="1F497D" w:themeColor="text2"/>
          <w:sz w:val="18"/>
          <w:szCs w:val="18"/>
        </w:rPr>
      </w:pPr>
      <w:r>
        <w:br w:type="page"/>
      </w:r>
    </w:p>
    <w:p w14:paraId="26594DB1" w14:textId="189BC855" w:rsidR="00E52A17" w:rsidRDefault="00E52A17" w:rsidP="00E52A17">
      <w:pPr>
        <w:pStyle w:val="Heading3"/>
      </w:pPr>
      <w:r>
        <w:t>Level 1</w:t>
      </w:r>
    </w:p>
    <w:p w14:paraId="4B065698" w14:textId="6AE4E0B4" w:rsidR="00E52A17" w:rsidRDefault="00D55F95" w:rsidP="00E52A17">
      <w:pPr>
        <w:ind w:firstLine="576"/>
      </w:pPr>
      <w:r>
        <w:t xml:space="preserve">Level 1 </w:t>
      </w:r>
      <w:r w:rsidR="00BB1BAC">
        <w:t>(</w:t>
      </w:r>
      <w:r w:rsidR="00BB1BAC">
        <w:fldChar w:fldCharType="begin"/>
      </w:r>
      <w:r w:rsidR="00BB1BAC">
        <w:instrText xml:space="preserve"> REF _Ref353024841 \h </w:instrText>
      </w:r>
      <w:r w:rsidR="00BB1BAC">
        <w:fldChar w:fldCharType="separate"/>
      </w:r>
      <w:r w:rsidR="00BB1BAC">
        <w:t xml:space="preserve">Figure </w:t>
      </w:r>
      <w:r w:rsidR="00BB1BAC">
        <w:rPr>
          <w:noProof/>
        </w:rPr>
        <w:t>5</w:t>
      </w:r>
      <w:r w:rsidR="00BB1BAC">
        <w:t>.</w:t>
      </w:r>
      <w:r w:rsidR="00BB1BAC">
        <w:rPr>
          <w:noProof/>
        </w:rPr>
        <w:t>2</w:t>
      </w:r>
      <w:r w:rsidR="00BB1BAC">
        <w:fldChar w:fldCharType="end"/>
      </w:r>
      <w:r w:rsidR="00BB1BAC">
        <w:t xml:space="preserve">) </w:t>
      </w:r>
      <w:r w:rsidR="00E7013B">
        <w:t xml:space="preserve">attempts to introduce a layer of complexity that expands on the same concept as the introductory level (planning) and to bring another programming term to the children’s attention. It also aims to demonstrate the reward system of the game (stars) and the “replay hall” which allows for “re-execution” of programs. </w:t>
      </w:r>
      <w:r w:rsidR="00E52A17">
        <w:t xml:space="preserve">Level 1 </w:t>
      </w:r>
      <w:r w:rsidR="00FC7F8C">
        <w:t xml:space="preserve">starts with the narrator introducing the term “to execute”. </w:t>
      </w:r>
      <w:r w:rsidR="00E7013B">
        <w:t>It</w:t>
      </w:r>
      <w:r w:rsidR="00FC7F8C">
        <w:t xml:space="preserve"> </w:t>
      </w:r>
      <w:r w:rsidR="00E52A17">
        <w:t>follows exactly the same mechanics as the introductory level, with two differences; there is a simple maze that the player needs to solve and there are stars that are collected when the robot moves over them.</w:t>
      </w:r>
      <w:r w:rsidR="002C694A">
        <w:t xml:space="preserve"> Level 1 also introduces a new button that links players to the “Replay Hall”</w:t>
      </w:r>
      <w:r w:rsidR="004769AA">
        <w:t>, which at this point allows for re-executing of the first program, i.e. it replays exactly what the player did in the introductory level</w:t>
      </w:r>
    </w:p>
    <w:p w14:paraId="199C246A" w14:textId="77777777" w:rsidR="00AA47C1" w:rsidRDefault="00AA47C1" w:rsidP="00AA47C1">
      <w:pPr>
        <w:keepNext/>
        <w:ind w:left="576"/>
        <w:jc w:val="center"/>
      </w:pPr>
      <w:r>
        <w:rPr>
          <w:noProof/>
        </w:rPr>
        <w:drawing>
          <wp:inline distT="0" distB="0" distL="0" distR="0" wp14:anchorId="726BA85E" wp14:editId="272724A6">
            <wp:extent cx="3511296" cy="2798064"/>
            <wp:effectExtent l="19050" t="19050" r="1333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1296" cy="2798064"/>
                    </a:xfrm>
                    <a:prstGeom prst="rect">
                      <a:avLst/>
                    </a:prstGeom>
                    <a:ln>
                      <a:solidFill>
                        <a:schemeClr val="accent1"/>
                      </a:solidFill>
                    </a:ln>
                  </pic:spPr>
                </pic:pic>
              </a:graphicData>
            </a:graphic>
          </wp:inline>
        </w:drawing>
      </w:r>
    </w:p>
    <w:p w14:paraId="162DB454" w14:textId="77777777" w:rsidR="00AA47C1" w:rsidRPr="002C694A" w:rsidRDefault="00AA47C1" w:rsidP="00AA47C1">
      <w:pPr>
        <w:pStyle w:val="Caption"/>
        <w:jc w:val="center"/>
      </w:pPr>
      <w:bookmarkStart w:id="61" w:name="_Ref353024841"/>
      <w:r>
        <w:t xml:space="preserve">Figure </w:t>
      </w:r>
      <w:fldSimple w:instr=" STYLEREF 1 \s ">
        <w:r w:rsidR="00E7013B">
          <w:rPr>
            <w:noProof/>
          </w:rPr>
          <w:t>5</w:t>
        </w:r>
      </w:fldSimple>
      <w:r>
        <w:t>.</w:t>
      </w:r>
      <w:fldSimple w:instr=" SEQ Figure \* ARABIC \s 1 ">
        <w:r w:rsidR="0005326B">
          <w:rPr>
            <w:noProof/>
          </w:rPr>
          <w:t>2</w:t>
        </w:r>
      </w:fldSimple>
      <w:bookmarkEnd w:id="61"/>
      <w:r>
        <w:t xml:space="preserve"> – Level 1</w:t>
      </w:r>
    </w:p>
    <w:p w14:paraId="157B778A" w14:textId="06FAF9CE" w:rsidR="00AA47C1" w:rsidRDefault="00A25FF5" w:rsidP="00A25FF5">
      <w:r>
        <w:br w:type="page"/>
      </w:r>
    </w:p>
    <w:p w14:paraId="1616BEE9" w14:textId="2786759D" w:rsidR="004769AA" w:rsidRDefault="004769AA" w:rsidP="004769AA">
      <w:pPr>
        <w:pStyle w:val="Heading3"/>
      </w:pPr>
      <w:r>
        <w:t>Level 2</w:t>
      </w:r>
    </w:p>
    <w:p w14:paraId="404D1D23" w14:textId="6F79DF21" w:rsidR="004769AA" w:rsidRDefault="00E7013B" w:rsidP="00726318">
      <w:pPr>
        <w:ind w:firstLine="576"/>
      </w:pPr>
      <w:r>
        <w:t>The goal of Level 2 (</w:t>
      </w:r>
      <w:r>
        <w:fldChar w:fldCharType="begin"/>
      </w:r>
      <w:r>
        <w:instrText xml:space="preserve"> REF _Ref353025197 \h </w:instrText>
      </w:r>
      <w:r>
        <w:fldChar w:fldCharType="separate"/>
      </w:r>
      <w:r>
        <w:t xml:space="preserve">Figure </w:t>
      </w:r>
      <w:r>
        <w:rPr>
          <w:noProof/>
        </w:rPr>
        <w:t>5</w:t>
      </w:r>
      <w:r>
        <w:t>.</w:t>
      </w:r>
      <w:r>
        <w:rPr>
          <w:noProof/>
        </w:rPr>
        <w:t>3</w:t>
      </w:r>
      <w:r>
        <w:fldChar w:fldCharType="end"/>
      </w:r>
      <w:r>
        <w:t>) is to add a basic understanding of “debugging” to the concepts built on by the previous levels. The narrator first</w:t>
      </w:r>
      <w:r w:rsidR="00FC7F8C">
        <w:t xml:space="preserve"> introduces the concept of “debugg</w:t>
      </w:r>
      <w:r>
        <w:t>ing” by explaining the term in a simple manner</w:t>
      </w:r>
      <w:r w:rsidR="00065644">
        <w:t>:</w:t>
      </w:r>
      <w:r>
        <w:t xml:space="preserve"> “To debug means to find</w:t>
      </w:r>
      <w:r w:rsidR="00065644">
        <w:t xml:space="preserve"> mistakes or problems and fix them”</w:t>
      </w:r>
      <w:r>
        <w:t xml:space="preserve">. </w:t>
      </w:r>
      <w:r w:rsidR="00065644">
        <w:t xml:space="preserve">Clinky then </w:t>
      </w:r>
      <w:r>
        <w:t>inform</w:t>
      </w:r>
      <w:r w:rsidR="00065644">
        <w:t>s</w:t>
      </w:r>
      <w:r w:rsidR="00FC7F8C">
        <w:t xml:space="preserve"> the player that </w:t>
      </w:r>
      <w:r w:rsidR="00065644">
        <w:t>he</w:t>
      </w:r>
      <w:r w:rsidR="00FC7F8C">
        <w:t xml:space="preserve"> made a mistake</w:t>
      </w:r>
      <w:r>
        <w:t xml:space="preserve"> and </w:t>
      </w:r>
      <w:r w:rsidR="00065644">
        <w:t>asks for help debugging</w:t>
      </w:r>
      <w:r w:rsidR="00FC7F8C">
        <w:t xml:space="preserve">. After the player </w:t>
      </w:r>
      <w:r w:rsidR="008C536F">
        <w:t>detects</w:t>
      </w:r>
      <w:r w:rsidR="00FC7F8C">
        <w:t xml:space="preserve"> the mistake, the robot provides her with positive reinforcement and the level continues in the same way as the previous ones.</w:t>
      </w:r>
    </w:p>
    <w:p w14:paraId="7E03ECE6" w14:textId="77777777" w:rsidR="004769AA" w:rsidRDefault="004769AA" w:rsidP="004769AA">
      <w:pPr>
        <w:keepNext/>
        <w:ind w:left="576"/>
        <w:jc w:val="center"/>
      </w:pPr>
      <w:r>
        <w:rPr>
          <w:noProof/>
        </w:rPr>
        <w:drawing>
          <wp:inline distT="0" distB="0" distL="0" distR="0" wp14:anchorId="7790B351" wp14:editId="3DDED5D6">
            <wp:extent cx="3557016" cy="2798064"/>
            <wp:effectExtent l="19050" t="19050" r="2476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7016" cy="2798064"/>
                    </a:xfrm>
                    <a:prstGeom prst="rect">
                      <a:avLst/>
                    </a:prstGeom>
                    <a:ln>
                      <a:solidFill>
                        <a:schemeClr val="accent1"/>
                      </a:solidFill>
                    </a:ln>
                  </pic:spPr>
                </pic:pic>
              </a:graphicData>
            </a:graphic>
          </wp:inline>
        </w:drawing>
      </w:r>
    </w:p>
    <w:p w14:paraId="31F6A6D1" w14:textId="4140E9D3" w:rsidR="00A25FF5" w:rsidRDefault="004769AA" w:rsidP="00726318">
      <w:pPr>
        <w:pStyle w:val="Caption"/>
        <w:jc w:val="center"/>
      </w:pPr>
      <w:bookmarkStart w:id="62" w:name="_Ref353025197"/>
      <w:r>
        <w:t xml:space="preserve">Figure </w:t>
      </w:r>
      <w:fldSimple w:instr=" STYLEREF 1 \s ">
        <w:r w:rsidR="00E7013B">
          <w:rPr>
            <w:noProof/>
          </w:rPr>
          <w:t>5</w:t>
        </w:r>
      </w:fldSimple>
      <w:r w:rsidR="00623B27">
        <w:t>.</w:t>
      </w:r>
      <w:fldSimple w:instr=" SEQ Figure \* ARABIC \s 1 ">
        <w:r w:rsidR="00E7013B">
          <w:rPr>
            <w:noProof/>
          </w:rPr>
          <w:t>3</w:t>
        </w:r>
      </w:fldSimple>
      <w:bookmarkEnd w:id="62"/>
      <w:r>
        <w:t xml:space="preserve"> </w:t>
      </w:r>
      <w:r w:rsidR="00726318">
        <w:t>– Level 2 (Debugging)</w:t>
      </w:r>
    </w:p>
    <w:p w14:paraId="7CF43FCF" w14:textId="70C1D7F1" w:rsidR="00726318" w:rsidRPr="00A25FF5" w:rsidRDefault="00A25FF5" w:rsidP="00A25FF5">
      <w:pPr>
        <w:rPr>
          <w:color w:val="1F497D" w:themeColor="text2"/>
          <w:sz w:val="18"/>
          <w:szCs w:val="18"/>
        </w:rPr>
      </w:pPr>
      <w:r>
        <w:br w:type="page"/>
      </w:r>
    </w:p>
    <w:p w14:paraId="61546BA7" w14:textId="3662B425" w:rsidR="00FC7F8C" w:rsidRDefault="00FC7F8C" w:rsidP="00FC7F8C">
      <w:pPr>
        <w:pStyle w:val="Heading3"/>
      </w:pPr>
      <w:r>
        <w:lastRenderedPageBreak/>
        <w:t>Level 3</w:t>
      </w:r>
    </w:p>
    <w:p w14:paraId="4ED0ABFC" w14:textId="75FDB093" w:rsidR="00FC7F8C" w:rsidRDefault="00065644" w:rsidP="00726318">
      <w:pPr>
        <w:ind w:firstLine="576"/>
      </w:pPr>
      <w:r>
        <w:t xml:space="preserve">The goal of </w:t>
      </w:r>
      <w:r w:rsidR="00726318">
        <w:t>Level 3 (</w:t>
      </w:r>
      <w:r w:rsidR="00726318">
        <w:fldChar w:fldCharType="begin"/>
      </w:r>
      <w:r w:rsidR="00726318">
        <w:instrText xml:space="preserve"> REF _Ref353026033 \h </w:instrText>
      </w:r>
      <w:r w:rsidR="00726318">
        <w:fldChar w:fldCharType="separate"/>
      </w:r>
      <w:r w:rsidR="00E7013B">
        <w:t xml:space="preserve">Figure </w:t>
      </w:r>
      <w:r w:rsidR="00E7013B">
        <w:rPr>
          <w:noProof/>
        </w:rPr>
        <w:t>5</w:t>
      </w:r>
      <w:r w:rsidR="00E7013B">
        <w:t>.</w:t>
      </w:r>
      <w:r w:rsidR="00E7013B">
        <w:rPr>
          <w:noProof/>
        </w:rPr>
        <w:t>4</w:t>
      </w:r>
      <w:r w:rsidR="00726318">
        <w:fldChar w:fldCharType="end"/>
      </w:r>
      <w:r w:rsidR="00726318">
        <w:t>)</w:t>
      </w:r>
      <w:r>
        <w:t xml:space="preserve"> is to introduce a basic understanding of the concept of “Parallel Execution”. Even though this is a complicated concept, working together towards a common or different goals -but within the same space- is something that directly connects to preschool education </w:t>
      </w:r>
      <w:sdt>
        <w:sdtPr>
          <w:id w:val="115348269"/>
          <w:citation/>
        </w:sdtPr>
        <w:sdtContent>
          <w:r>
            <w:fldChar w:fldCharType="begin"/>
          </w:r>
          <w:r>
            <w:instrText xml:space="preserve"> CITATION Leo10 \l 1033 </w:instrText>
          </w:r>
          <w:r>
            <w:fldChar w:fldCharType="separate"/>
          </w:r>
          <w:r w:rsidR="00205B58" w:rsidRPr="00205B58">
            <w:rPr>
              <w:noProof/>
            </w:rPr>
            <w:t>[3]</w:t>
          </w:r>
          <w:r>
            <w:fldChar w:fldCharType="end"/>
          </w:r>
        </w:sdtContent>
      </w:sdt>
      <w:r>
        <w:t xml:space="preserve">. This level </w:t>
      </w:r>
      <w:r w:rsidR="00EC376D">
        <w:t xml:space="preserve">starts with </w:t>
      </w:r>
      <w:r>
        <w:t xml:space="preserve">the narrator saying </w:t>
      </w:r>
      <w:r w:rsidR="00726318">
        <w:t>“</w:t>
      </w:r>
      <w:r>
        <w:t>To execute in parallel means to do something at the same time</w:t>
      </w:r>
      <w:r w:rsidR="00726318">
        <w:t>”</w:t>
      </w:r>
      <w:r>
        <w:t>. Then, Clinky explains that he noticed more programs running and he is asking for help executing his in parallel without getting in their way</w:t>
      </w:r>
      <w:r w:rsidR="00726318">
        <w:t>, i.e. draw a line to the plug without hitting the balls that are moving in a loop.</w:t>
      </w:r>
    </w:p>
    <w:p w14:paraId="7238BA7F" w14:textId="0FA5E210" w:rsidR="00726318" w:rsidRDefault="00726318" w:rsidP="00726318">
      <w:pPr>
        <w:keepNext/>
        <w:ind w:left="576"/>
        <w:jc w:val="center"/>
      </w:pPr>
      <w:r>
        <w:rPr>
          <w:noProof/>
        </w:rPr>
        <w:drawing>
          <wp:inline distT="0" distB="0" distL="0" distR="0" wp14:anchorId="11BF1F4F" wp14:editId="7E6E448B">
            <wp:extent cx="3547872" cy="2798064"/>
            <wp:effectExtent l="19050" t="19050" r="1460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7872" cy="2798064"/>
                    </a:xfrm>
                    <a:prstGeom prst="rect">
                      <a:avLst/>
                    </a:prstGeom>
                    <a:ln>
                      <a:solidFill>
                        <a:schemeClr val="accent1"/>
                      </a:solidFill>
                    </a:ln>
                  </pic:spPr>
                </pic:pic>
              </a:graphicData>
            </a:graphic>
          </wp:inline>
        </w:drawing>
      </w:r>
    </w:p>
    <w:p w14:paraId="1C1CEBF7" w14:textId="20F9C01C" w:rsidR="00A25FF5" w:rsidRDefault="00726318" w:rsidP="00726318">
      <w:pPr>
        <w:pStyle w:val="Caption"/>
        <w:jc w:val="center"/>
      </w:pPr>
      <w:bookmarkStart w:id="63" w:name="_Ref353026033"/>
      <w:r>
        <w:t xml:space="preserve">Figure </w:t>
      </w:r>
      <w:fldSimple w:instr=" STYLEREF 1 \s ">
        <w:r w:rsidR="00E7013B">
          <w:rPr>
            <w:noProof/>
          </w:rPr>
          <w:t>5</w:t>
        </w:r>
      </w:fldSimple>
      <w:r w:rsidR="00623B27">
        <w:t>.</w:t>
      </w:r>
      <w:fldSimple w:instr=" SEQ Figure \* ARABIC \s 1 ">
        <w:r w:rsidR="00E7013B">
          <w:rPr>
            <w:noProof/>
          </w:rPr>
          <w:t>4</w:t>
        </w:r>
      </w:fldSimple>
      <w:bookmarkEnd w:id="63"/>
      <w:r>
        <w:t xml:space="preserve"> – Level 3 (Parallel Execution)</w:t>
      </w:r>
    </w:p>
    <w:p w14:paraId="64DA2CE9" w14:textId="55082329" w:rsidR="00726318" w:rsidRPr="00A25FF5" w:rsidRDefault="00A25FF5" w:rsidP="00A25FF5">
      <w:pPr>
        <w:rPr>
          <w:color w:val="1F497D" w:themeColor="text2"/>
          <w:sz w:val="18"/>
          <w:szCs w:val="18"/>
        </w:rPr>
      </w:pPr>
      <w:r>
        <w:br w:type="page"/>
      </w:r>
    </w:p>
    <w:p w14:paraId="456D1C44" w14:textId="53FCB107" w:rsidR="00726318" w:rsidRDefault="00726318" w:rsidP="00726318">
      <w:pPr>
        <w:pStyle w:val="Heading3"/>
      </w:pPr>
      <w:r>
        <w:t>Level 4</w:t>
      </w:r>
    </w:p>
    <w:p w14:paraId="05E241A3" w14:textId="1CAC0AF2" w:rsidR="00726318" w:rsidRPr="00726318" w:rsidRDefault="00726318" w:rsidP="00EC376D">
      <w:pPr>
        <w:ind w:firstLine="576"/>
      </w:pPr>
      <w:r>
        <w:t>Level 4 (</w:t>
      </w:r>
      <w:r>
        <w:fldChar w:fldCharType="begin"/>
      </w:r>
      <w:r>
        <w:instrText xml:space="preserve"> REF _Ref353026473 \h </w:instrText>
      </w:r>
      <w:r>
        <w:fldChar w:fldCharType="separate"/>
      </w:r>
      <w:r w:rsidR="00E7013B">
        <w:t xml:space="preserve">Figure </w:t>
      </w:r>
      <w:r w:rsidR="00E7013B">
        <w:rPr>
          <w:noProof/>
        </w:rPr>
        <w:t>5</w:t>
      </w:r>
      <w:r w:rsidR="00E7013B">
        <w:t>.</w:t>
      </w:r>
      <w:r w:rsidR="00E7013B">
        <w:rPr>
          <w:noProof/>
        </w:rPr>
        <w:t>5</w:t>
      </w:r>
      <w:r>
        <w:fldChar w:fldCharType="end"/>
      </w:r>
      <w:r>
        <w:t>) is the last and most advanced level of the game, as it introduces a “command list” that closely resembles an actual program.</w:t>
      </w:r>
      <w:r w:rsidR="00EC376D">
        <w:t xml:space="preserve"> </w:t>
      </w:r>
      <w:r w:rsidR="003B41FB">
        <w:t xml:space="preserve">The goal of this level is to establish a slightly more advanced understanding of the concept of planning, in combination with some rudimentary syntax and semantics. </w:t>
      </w:r>
      <w:r w:rsidR="00EC376D">
        <w:t xml:space="preserve">The player can no longer draw a path, but has to help Clinky traverse through a grid of various items by giving him a list of 6 commands. </w:t>
      </w:r>
      <w:r w:rsidR="001C05A4">
        <w:t>This new type of interaction is shown to the player at the beginning of this level, through an anima</w:t>
      </w:r>
      <w:r w:rsidR="00623B27">
        <w:t xml:space="preserve">ted image showing a simulated interaction with a drawn hand. </w:t>
      </w:r>
      <w:r w:rsidR="00EC376D">
        <w:t xml:space="preserve">When the player touches one of the arrow buttons, the robot says “Execute command X”, where X is left, right, up, or down. Once the list has exactly 6 commands, Clinky starts following the instructions, either by going where the current instruction says, or by saying </w:t>
      </w:r>
      <w:r w:rsidR="00C11493">
        <w:t>“</w:t>
      </w:r>
      <w:r w:rsidR="00EC376D">
        <w:t>I can’t go that way</w:t>
      </w:r>
      <w:r w:rsidR="00C11493">
        <w:t>”</w:t>
      </w:r>
      <w:r w:rsidR="00EC376D">
        <w:t>. The command that is currently being executed is highlighted in yellow</w:t>
      </w:r>
      <w:r w:rsidR="001C05A4">
        <w:t xml:space="preserve"> and once the robot reaches an item in the grid, it makes a sound (e.g. cat makes a meowing sound). If the </w:t>
      </w:r>
      <w:r w:rsidR="00623B27">
        <w:t>robot has not reached the plug by the end of the execution, it resets and the player can start with a new set of commands. Once the robot reaches the plug, the player is given the title of “real programmer”, is rewarded 15 stars and is redirected to the replay hall to execute all 5 programs that she wrote.</w:t>
      </w:r>
    </w:p>
    <w:p w14:paraId="5CBF252D" w14:textId="3ABDC34D" w:rsidR="00726318" w:rsidRDefault="001C05A4" w:rsidP="00726318">
      <w:pPr>
        <w:keepNext/>
        <w:ind w:left="576"/>
        <w:jc w:val="center"/>
      </w:pPr>
      <w:r>
        <w:rPr>
          <w:noProof/>
        </w:rPr>
        <w:lastRenderedPageBreak/>
        <w:drawing>
          <wp:inline distT="0" distB="0" distL="0" distR="0" wp14:anchorId="1CFA3DD0" wp14:editId="4169A945">
            <wp:extent cx="3529584" cy="2798064"/>
            <wp:effectExtent l="19050" t="19050" r="1397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9584" cy="2798064"/>
                    </a:xfrm>
                    <a:prstGeom prst="rect">
                      <a:avLst/>
                    </a:prstGeom>
                    <a:ln>
                      <a:solidFill>
                        <a:schemeClr val="accent1"/>
                      </a:solidFill>
                    </a:ln>
                  </pic:spPr>
                </pic:pic>
              </a:graphicData>
            </a:graphic>
          </wp:inline>
        </w:drawing>
      </w:r>
    </w:p>
    <w:p w14:paraId="2C022536" w14:textId="161E86EB" w:rsidR="00917C1A" w:rsidRDefault="00726318" w:rsidP="00726318">
      <w:pPr>
        <w:pStyle w:val="Caption"/>
        <w:jc w:val="center"/>
      </w:pPr>
      <w:bookmarkStart w:id="64" w:name="_Ref353026473"/>
      <w:r>
        <w:t xml:space="preserve">Figure </w:t>
      </w:r>
      <w:fldSimple w:instr=" STYLEREF 1 \s ">
        <w:r w:rsidR="00E7013B">
          <w:rPr>
            <w:noProof/>
          </w:rPr>
          <w:t>5</w:t>
        </w:r>
      </w:fldSimple>
      <w:r w:rsidR="00623B27">
        <w:t>.</w:t>
      </w:r>
      <w:fldSimple w:instr=" SEQ Figure \* ARABIC \s 1 ">
        <w:r w:rsidR="00E7013B">
          <w:rPr>
            <w:noProof/>
          </w:rPr>
          <w:t>5</w:t>
        </w:r>
      </w:fldSimple>
      <w:bookmarkEnd w:id="64"/>
      <w:r>
        <w:t xml:space="preserve"> – Level 4 (Final)</w:t>
      </w:r>
    </w:p>
    <w:p w14:paraId="12BDCAEC" w14:textId="508859E7" w:rsidR="00726318" w:rsidRPr="00917C1A" w:rsidRDefault="00917C1A" w:rsidP="00917C1A">
      <w:pPr>
        <w:rPr>
          <w:color w:val="1F497D" w:themeColor="text2"/>
          <w:sz w:val="18"/>
          <w:szCs w:val="18"/>
        </w:rPr>
      </w:pPr>
      <w:r>
        <w:br w:type="page"/>
      </w:r>
    </w:p>
    <w:p w14:paraId="7A68BC88" w14:textId="6C8C3E65" w:rsidR="00623B27" w:rsidRDefault="00623B27" w:rsidP="00623B27">
      <w:pPr>
        <w:pStyle w:val="Heading3"/>
      </w:pPr>
      <w:r>
        <w:t>The Castle</w:t>
      </w:r>
    </w:p>
    <w:p w14:paraId="74293968" w14:textId="42A0EE65" w:rsidR="00623B27" w:rsidRPr="00623B27" w:rsidRDefault="003B41FB" w:rsidP="00623B27">
      <w:pPr>
        <w:ind w:firstLine="720"/>
      </w:pPr>
      <w:r>
        <w:t>The goal of The Castle</w:t>
      </w:r>
      <w:r w:rsidR="00623B27">
        <w:t xml:space="preserve"> (</w:t>
      </w:r>
      <w:r w:rsidR="00623B27">
        <w:fldChar w:fldCharType="begin"/>
      </w:r>
      <w:r w:rsidR="00623B27">
        <w:instrText xml:space="preserve"> REF _Ref353027451 \h </w:instrText>
      </w:r>
      <w:r w:rsidR="00623B27">
        <w:fldChar w:fldCharType="separate"/>
      </w:r>
      <w:r w:rsidR="00E7013B">
        <w:t xml:space="preserve">Figure </w:t>
      </w:r>
      <w:r w:rsidR="00E7013B">
        <w:rPr>
          <w:noProof/>
        </w:rPr>
        <w:t>5</w:t>
      </w:r>
      <w:r w:rsidR="00E7013B">
        <w:t>.</w:t>
      </w:r>
      <w:r w:rsidR="00E7013B">
        <w:rPr>
          <w:noProof/>
        </w:rPr>
        <w:t>6</w:t>
      </w:r>
      <w:r w:rsidR="00623B27">
        <w:fldChar w:fldCharType="end"/>
      </w:r>
      <w:r w:rsidR="00623B27">
        <w:t xml:space="preserve">) </w:t>
      </w:r>
      <w:r>
        <w:t xml:space="preserve">is to motivate the children to play the game, since it allows them to use the reward system to customize their </w:t>
      </w:r>
      <w:r w:rsidR="00273CEA">
        <w:t xml:space="preserve">character </w:t>
      </w:r>
      <w:r>
        <w:t xml:space="preserve">and gain a sense of ownership. This is achieved through two types of customization: changing the appearance and accessories of the robot and upgrading the castle; if the robot is customized, it changes form not only in the castle, but also throughout all of the levels and in the replay hall. </w:t>
      </w:r>
      <w:r w:rsidR="00273CEA">
        <w:t>The Castle</w:t>
      </w:r>
      <w:r>
        <w:t xml:space="preserve"> </w:t>
      </w:r>
      <w:r w:rsidR="00623B27">
        <w:t>is available at any stage of the game</w:t>
      </w:r>
      <w:r>
        <w:t xml:space="preserve"> but each upgrade costs 3 stars, so the children might not be able to perform any actions here if they do not have enough</w:t>
      </w:r>
      <w:r w:rsidR="00623B27">
        <w:t xml:space="preserve">. </w:t>
      </w:r>
    </w:p>
    <w:p w14:paraId="28ECD0D4" w14:textId="77777777" w:rsidR="00623B27" w:rsidRDefault="00623B27" w:rsidP="00623B27">
      <w:pPr>
        <w:keepNext/>
        <w:jc w:val="center"/>
      </w:pPr>
      <w:r>
        <w:rPr>
          <w:noProof/>
        </w:rPr>
        <w:drawing>
          <wp:inline distT="0" distB="0" distL="0" distR="0" wp14:anchorId="5A73833E" wp14:editId="1E85BC8B">
            <wp:extent cx="3483864" cy="2798064"/>
            <wp:effectExtent l="19050" t="19050" r="21590"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3864" cy="2798064"/>
                    </a:xfrm>
                    <a:prstGeom prst="rect">
                      <a:avLst/>
                    </a:prstGeom>
                    <a:ln>
                      <a:solidFill>
                        <a:schemeClr val="accent1"/>
                      </a:solidFill>
                    </a:ln>
                  </pic:spPr>
                </pic:pic>
              </a:graphicData>
            </a:graphic>
          </wp:inline>
        </w:drawing>
      </w:r>
    </w:p>
    <w:p w14:paraId="7F5F3424" w14:textId="137C8E54" w:rsidR="008B4143" w:rsidRDefault="00623B27" w:rsidP="00623B27">
      <w:pPr>
        <w:pStyle w:val="Caption"/>
        <w:jc w:val="center"/>
      </w:pPr>
      <w:bookmarkStart w:id="65" w:name="_Ref353027451"/>
      <w:r>
        <w:t xml:space="preserve">Figure </w:t>
      </w:r>
      <w:fldSimple w:instr=" STYLEREF 1 \s ">
        <w:r w:rsidR="00E7013B">
          <w:rPr>
            <w:noProof/>
          </w:rPr>
          <w:t>5</w:t>
        </w:r>
      </w:fldSimple>
      <w:r>
        <w:t>.</w:t>
      </w:r>
      <w:fldSimple w:instr=" SEQ Figure \* ARABIC \s 1 ">
        <w:r w:rsidR="00E7013B">
          <w:rPr>
            <w:noProof/>
          </w:rPr>
          <w:t>6</w:t>
        </w:r>
      </w:fldSimple>
      <w:bookmarkEnd w:id="65"/>
      <w:r>
        <w:t xml:space="preserve">  – The Castle</w:t>
      </w:r>
    </w:p>
    <w:p w14:paraId="6FEA8851" w14:textId="73BAAD9F" w:rsidR="00623B27" w:rsidRPr="008B4143" w:rsidRDefault="008B4143" w:rsidP="008B4143">
      <w:pPr>
        <w:rPr>
          <w:color w:val="1F497D" w:themeColor="text2"/>
          <w:sz w:val="18"/>
          <w:szCs w:val="18"/>
        </w:rPr>
      </w:pPr>
      <w:r>
        <w:br w:type="page"/>
      </w:r>
    </w:p>
    <w:p w14:paraId="2AAEFF4F" w14:textId="1CF30BB6" w:rsidR="00726318" w:rsidRDefault="00623B27" w:rsidP="00623B27">
      <w:pPr>
        <w:pStyle w:val="Heading3"/>
      </w:pPr>
      <w:r>
        <w:t>Replay Hall</w:t>
      </w:r>
    </w:p>
    <w:p w14:paraId="6508C824" w14:textId="33745407" w:rsidR="00623B27" w:rsidRDefault="00623B27" w:rsidP="00623B27">
      <w:pPr>
        <w:ind w:firstLine="576"/>
      </w:pPr>
      <w:r>
        <w:t>The “Replay Hall” (</w:t>
      </w:r>
      <w:r>
        <w:fldChar w:fldCharType="begin"/>
      </w:r>
      <w:r>
        <w:instrText xml:space="preserve"> REF _Ref353027629 \h </w:instrText>
      </w:r>
      <w:r>
        <w:fldChar w:fldCharType="separate"/>
      </w:r>
      <w:r w:rsidR="00E7013B">
        <w:t xml:space="preserve">Figure </w:t>
      </w:r>
      <w:r w:rsidR="00E7013B">
        <w:rPr>
          <w:noProof/>
        </w:rPr>
        <w:t>5</w:t>
      </w:r>
      <w:r w:rsidR="00E7013B">
        <w:t>.</w:t>
      </w:r>
      <w:r w:rsidR="00E7013B">
        <w:rPr>
          <w:noProof/>
        </w:rPr>
        <w:t>7</w:t>
      </w:r>
      <w:r>
        <w:fldChar w:fldCharType="end"/>
      </w:r>
      <w:r>
        <w:t xml:space="preserve">) is a space that is available to players after </w:t>
      </w:r>
      <w:r w:rsidR="00FF6926">
        <w:t>they complete</w:t>
      </w:r>
      <w:r>
        <w:t xml:space="preserve"> the introductory level, and it allows them to re-execute programs. </w:t>
      </w:r>
      <w:r w:rsidR="00E71540">
        <w:t xml:space="preserve">Through executing the levels </w:t>
      </w:r>
      <w:r w:rsidR="00E71540">
        <w:lastRenderedPageBreak/>
        <w:t>separately, t</w:t>
      </w:r>
      <w:r>
        <w:t xml:space="preserve">his </w:t>
      </w:r>
      <w:r w:rsidR="00E71540">
        <w:t>function</w:t>
      </w:r>
      <w:r>
        <w:t xml:space="preserve"> aims to </w:t>
      </w:r>
      <w:r w:rsidR="00E71540">
        <w:t xml:space="preserve">clarify the concept of a “compound procedure” or a “standalone program” </w:t>
      </w:r>
      <w:r>
        <w:t>with the aid of the terminology</w:t>
      </w:r>
      <w:r w:rsidR="00FF6926">
        <w:t xml:space="preserve"> (to run a program, to execute)</w:t>
      </w:r>
      <w:r>
        <w:t xml:space="preserve"> used in the auditory instructions.</w:t>
      </w:r>
      <w:r w:rsidR="00FF6926">
        <w:t xml:space="preserve"> The concept of a “compound procedure” describes combined operations that can be described as a higher level unit that completes a function of its own (and could in turn be used by an even higher level logic structure). In terms of preschool education, this describes the idea that “doing one thing” can consist of “doing multiple smaller things”, while the former can be described and named as a whole </w:t>
      </w:r>
      <w:sdt>
        <w:sdtPr>
          <w:id w:val="-963344553"/>
          <w:citation/>
        </w:sdtPr>
        <w:sdtContent>
          <w:r w:rsidR="00FF6926">
            <w:fldChar w:fldCharType="begin"/>
          </w:r>
          <w:r w:rsidR="00FF6926">
            <w:instrText xml:space="preserve"> CITATION Leo10 \l 1033 </w:instrText>
          </w:r>
          <w:r w:rsidR="00FF6926">
            <w:fldChar w:fldCharType="separate"/>
          </w:r>
          <w:r w:rsidR="000F0F10" w:rsidRPr="000F0F10">
            <w:rPr>
              <w:noProof/>
            </w:rPr>
            <w:t>[3]</w:t>
          </w:r>
          <w:r w:rsidR="00FF6926">
            <w:fldChar w:fldCharType="end"/>
          </w:r>
        </w:sdtContent>
      </w:sdt>
      <w:r w:rsidR="00FF6926">
        <w:t xml:space="preserve">. In this instance, </w:t>
      </w:r>
      <w:r w:rsidR="00107091">
        <w:t>each compound procedure would be “c</w:t>
      </w:r>
      <w:r w:rsidR="00FF6926">
        <w:t xml:space="preserve">ompleting </w:t>
      </w:r>
      <w:r w:rsidR="00107091">
        <w:t>a level” and it is comprised by the individual instructions (go left, then go right, avoid the wall, get the star etc.).</w:t>
      </w:r>
    </w:p>
    <w:p w14:paraId="516CF233" w14:textId="77777777" w:rsidR="00623B27" w:rsidRDefault="00623B27" w:rsidP="00623B27">
      <w:pPr>
        <w:keepNext/>
        <w:ind w:firstLine="576"/>
        <w:jc w:val="center"/>
      </w:pPr>
      <w:r>
        <w:rPr>
          <w:noProof/>
        </w:rPr>
        <w:drawing>
          <wp:inline distT="0" distB="0" distL="0" distR="0" wp14:anchorId="1AA56E71" wp14:editId="5438D400">
            <wp:extent cx="3502152" cy="2798064"/>
            <wp:effectExtent l="19050" t="19050" r="2222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152" cy="2798064"/>
                    </a:xfrm>
                    <a:prstGeom prst="rect">
                      <a:avLst/>
                    </a:prstGeom>
                    <a:ln>
                      <a:solidFill>
                        <a:schemeClr val="accent1"/>
                      </a:solidFill>
                    </a:ln>
                  </pic:spPr>
                </pic:pic>
              </a:graphicData>
            </a:graphic>
          </wp:inline>
        </w:drawing>
      </w:r>
    </w:p>
    <w:p w14:paraId="5B9477CD" w14:textId="1A097416" w:rsidR="00623B27" w:rsidRDefault="00623B27" w:rsidP="00623B27">
      <w:pPr>
        <w:pStyle w:val="Caption"/>
        <w:jc w:val="center"/>
      </w:pPr>
      <w:bookmarkStart w:id="66" w:name="_Ref353027629"/>
      <w:r>
        <w:t xml:space="preserve">Figure </w:t>
      </w:r>
      <w:fldSimple w:instr=" STYLEREF 1 \s ">
        <w:r w:rsidR="00E7013B">
          <w:rPr>
            <w:noProof/>
          </w:rPr>
          <w:t>5</w:t>
        </w:r>
      </w:fldSimple>
      <w:r>
        <w:t>.</w:t>
      </w:r>
      <w:fldSimple w:instr=" SEQ Figure \* ARABIC \s 1 ">
        <w:r w:rsidR="00E7013B">
          <w:rPr>
            <w:noProof/>
          </w:rPr>
          <w:t>7</w:t>
        </w:r>
      </w:fldSimple>
      <w:bookmarkEnd w:id="66"/>
      <w:r>
        <w:t xml:space="preserve"> – Replay Hall</w:t>
      </w:r>
    </w:p>
    <w:p w14:paraId="62C898F3" w14:textId="0076321B" w:rsidR="00623B27" w:rsidRPr="00623B27" w:rsidRDefault="00623B27" w:rsidP="00623B27">
      <w:pPr>
        <w:ind w:firstLine="576"/>
      </w:pPr>
    </w:p>
    <w:p w14:paraId="4E7C56D7" w14:textId="2957E166" w:rsidR="00305491" w:rsidRDefault="00305491" w:rsidP="00F6047B">
      <w:pPr>
        <w:pStyle w:val="Heading2"/>
      </w:pPr>
      <w:bookmarkStart w:id="67" w:name="_Toc353143818"/>
      <w:bookmarkStart w:id="68" w:name="_Toc353146716"/>
      <w:bookmarkStart w:id="69" w:name="_Toc353150430"/>
      <w:bookmarkStart w:id="70" w:name="_Toc354012664"/>
      <w:r>
        <w:t>Instructions</w:t>
      </w:r>
      <w:bookmarkEnd w:id="67"/>
      <w:bookmarkEnd w:id="68"/>
      <w:bookmarkEnd w:id="69"/>
      <w:bookmarkEnd w:id="70"/>
    </w:p>
    <w:p w14:paraId="485CC0A9" w14:textId="77777777" w:rsidR="00305491" w:rsidRPr="00305491" w:rsidRDefault="00305491" w:rsidP="00314D77">
      <w:pPr>
        <w:ind w:firstLine="576"/>
      </w:pPr>
      <w:r>
        <w:t xml:space="preserve">As suggested by Ravelle and Reardon </w:t>
      </w:r>
      <w:sdt>
        <w:sdtPr>
          <w:id w:val="677159213"/>
          <w:citation/>
        </w:sdtPr>
        <w:sdtContent>
          <w:r>
            <w:fldChar w:fldCharType="begin"/>
          </w:r>
          <w:r>
            <w:instrText xml:space="preserve"> CITATION Rev09 \l 1033 </w:instrText>
          </w:r>
          <w:r>
            <w:fldChar w:fldCharType="separate"/>
          </w:r>
          <w:r w:rsidR="000F0F10" w:rsidRPr="000F0F10">
            <w:rPr>
              <w:noProof/>
            </w:rPr>
            <w:t>[23]</w:t>
          </w:r>
          <w:r>
            <w:fldChar w:fldCharType="end"/>
          </w:r>
        </w:sdtContent>
      </w:sdt>
      <w:r>
        <w:t xml:space="preserve">, there are </w:t>
      </w:r>
      <w:r w:rsidR="00C11493">
        <w:t>three</w:t>
      </w:r>
      <w:r>
        <w:t xml:space="preserve"> types of repeated instructions throughout the game, Auditory, Visual and Textual. More specifically, the auditory instructions are split into 2 categories: narrator instructions - which are triggered either by starting a new level or by clicking the speaker button, and robot instructions – which are triggered as a reaction or when a new level starts. Different voices are used for the narrator and robot to make the instructions from </w:t>
      </w:r>
      <w:r w:rsidR="00F26CB5">
        <w:t>Clinky</w:t>
      </w:r>
      <w:r>
        <w:t xml:space="preserve"> feel more personal. </w:t>
      </w:r>
      <w:r w:rsidR="005848E7">
        <w:t xml:space="preserve">For example, the programming vocabulary, which is used to enhance the </w:t>
      </w:r>
      <w:r w:rsidR="00B71478">
        <w:t>learning</w:t>
      </w:r>
      <w:r w:rsidR="005848E7">
        <w:t xml:space="preserve">, is introduced by the narrator, whereas reactions to </w:t>
      </w:r>
      <w:r w:rsidR="00A13843">
        <w:t xml:space="preserve">game events use the robot voice. </w:t>
      </w:r>
      <w:r w:rsidR="00314D77">
        <w:t xml:space="preserve">Visual instructions are provided in the form of an animated image that appears after multiple times of failure or before a new type of interaction is introduced (level 4). In this way, if a child is unsuccessful at using the application, a simulated scenario is shown, where a hand is performing the task required for the specific level. </w:t>
      </w:r>
      <w:r>
        <w:t xml:space="preserve">Textual instructions are only used sparsely in order to provide for reading opportunities and </w:t>
      </w:r>
      <w:r w:rsidR="00314D77">
        <w:t>it is never expected</w:t>
      </w:r>
      <w:r w:rsidR="0009109A">
        <w:t xml:space="preserve"> that the player will read them</w:t>
      </w:r>
      <w:r w:rsidR="00314D77">
        <w:t xml:space="preserve"> therefore they provide no additional information</w:t>
      </w:r>
      <w:r>
        <w:t>.</w:t>
      </w:r>
    </w:p>
    <w:p w14:paraId="7439E8AF" w14:textId="4A8C6EDA" w:rsidR="00F6047B" w:rsidRDefault="00747A01" w:rsidP="00F6047B">
      <w:pPr>
        <w:pStyle w:val="Heading2"/>
      </w:pPr>
      <w:bookmarkStart w:id="71" w:name="_Toc353143819"/>
      <w:bookmarkStart w:id="72" w:name="_Toc353146717"/>
      <w:bookmarkStart w:id="73" w:name="_Toc353150431"/>
      <w:bookmarkStart w:id="74" w:name="_Toc354012665"/>
      <w:r>
        <w:t xml:space="preserve">Connection to </w:t>
      </w:r>
      <w:r w:rsidR="00623B27">
        <w:t>the concepts being learned</w:t>
      </w:r>
      <w:bookmarkEnd w:id="71"/>
      <w:bookmarkEnd w:id="72"/>
      <w:bookmarkEnd w:id="73"/>
      <w:bookmarkEnd w:id="74"/>
    </w:p>
    <w:p w14:paraId="12BF8E93" w14:textId="3441AEC8" w:rsidR="00141855" w:rsidRDefault="00220B7A" w:rsidP="00B61B1A">
      <w:pPr>
        <w:ind w:firstLine="576"/>
      </w:pPr>
      <w:r>
        <w:t>One basic concept of programming is that it consists of writing “chunks” of instructions that are executed</w:t>
      </w:r>
      <w:r w:rsidR="00123FAD">
        <w:t xml:space="preserve"> and are preceded by planning</w:t>
      </w:r>
      <w:sdt>
        <w:sdtPr>
          <w:id w:val="1186715739"/>
          <w:citation/>
        </w:sdtPr>
        <w:sdtContent>
          <w:r>
            <w:fldChar w:fldCharType="begin"/>
          </w:r>
          <w:r>
            <w:instrText xml:space="preserve"> CITATION Eck \l 1033 </w:instrText>
          </w:r>
          <w:r>
            <w:fldChar w:fldCharType="separate"/>
          </w:r>
          <w:r w:rsidR="000F0F10">
            <w:rPr>
              <w:noProof/>
            </w:rPr>
            <w:t xml:space="preserve"> </w:t>
          </w:r>
          <w:r w:rsidR="000F0F10" w:rsidRPr="000F0F10">
            <w:rPr>
              <w:noProof/>
            </w:rPr>
            <w:t>[29]</w:t>
          </w:r>
          <w:r>
            <w:fldChar w:fldCharType="end"/>
          </w:r>
        </w:sdtContent>
      </w:sdt>
      <w:r>
        <w:t xml:space="preserve">; Contrary </w:t>
      </w:r>
      <w:r w:rsidR="00F6047B">
        <w:t>to controlling machines in a conventional way, programming requires the entire list of instructions and possibilities</w:t>
      </w:r>
      <w:r w:rsidR="002F3A05">
        <w:t xml:space="preserve"> (an algorithm)</w:t>
      </w:r>
      <w:r w:rsidR="00F6047B">
        <w:t xml:space="preserve"> to be predetermined before the execution begins. For the first 4 levels, t</w:t>
      </w:r>
      <w:r w:rsidR="00747A01">
        <w:t xml:space="preserve">he entire path that the robot will take is defined </w:t>
      </w:r>
      <w:r w:rsidR="00F6047B">
        <w:t>before the robot starts moving. In the last level, this concept is conveyed in its most elaborate form,</w:t>
      </w:r>
      <w:r w:rsidR="00141855">
        <w:t xml:space="preserve"> </w:t>
      </w:r>
      <w:r w:rsidR="00CB7155">
        <w:t xml:space="preserve">since a </w:t>
      </w:r>
      <w:r w:rsidR="00F6047B">
        <w:t xml:space="preserve">written list of instructions with set syntax is given and written down before the </w:t>
      </w:r>
      <w:r w:rsidR="00F6047B">
        <w:lastRenderedPageBreak/>
        <w:t>robot starts moving, which closely simulates real-life programming.</w:t>
      </w:r>
      <w:r w:rsidR="00141855">
        <w:t xml:space="preserve"> Another concept that is consistently present throughout all</w:t>
      </w:r>
      <w:r w:rsidR="00165FC7">
        <w:t xml:space="preserve"> of the</w:t>
      </w:r>
      <w:r w:rsidR="00141855">
        <w:t xml:space="preserve"> levels is that the program code (instructions)</w:t>
      </w:r>
      <w:r w:rsidR="00747A01">
        <w:t xml:space="preserve"> </w:t>
      </w:r>
      <w:r w:rsidR="00CB7155">
        <w:t>is given to the computer as a whole before it starts executing</w:t>
      </w:r>
      <w:r w:rsidR="00747A01">
        <w:t>.</w:t>
      </w:r>
      <w:r w:rsidR="00CB7155">
        <w:t xml:space="preserve"> This differs slightly from conventional problem solving, where each sub-problem can be solved sequentially (planning is required)</w:t>
      </w:r>
      <w:sdt>
        <w:sdtPr>
          <w:id w:val="-276872176"/>
          <w:citation/>
        </w:sdtPr>
        <w:sdtContent>
          <w:r w:rsidR="00CB7155">
            <w:fldChar w:fldCharType="begin"/>
          </w:r>
          <w:r w:rsidR="00CB7155">
            <w:instrText xml:space="preserve"> CITATION Eck \l 1033 </w:instrText>
          </w:r>
          <w:r w:rsidR="00CB7155">
            <w:fldChar w:fldCharType="separate"/>
          </w:r>
          <w:r w:rsidR="000F0F10">
            <w:rPr>
              <w:noProof/>
            </w:rPr>
            <w:t xml:space="preserve"> </w:t>
          </w:r>
          <w:r w:rsidR="000F0F10" w:rsidRPr="000F0F10">
            <w:rPr>
              <w:noProof/>
            </w:rPr>
            <w:t>[29]</w:t>
          </w:r>
          <w:r w:rsidR="00CB7155">
            <w:fldChar w:fldCharType="end"/>
          </w:r>
        </w:sdtContent>
      </w:sdt>
      <w:r w:rsidR="00CB7155">
        <w:t>.</w:t>
      </w:r>
      <w:r w:rsidR="00747A01">
        <w:t xml:space="preserve"> This idea is conveyed through the inability to interact with the system while the robot is moving (which includes </w:t>
      </w:r>
      <w:r w:rsidR="00E52A17">
        <w:t>not being able to change the path).</w:t>
      </w:r>
      <w:r w:rsidR="00141855">
        <w:t xml:space="preserve"> </w:t>
      </w:r>
      <w:r w:rsidR="00305491">
        <w:t xml:space="preserve">Furthermore, puzzle solving, a developmental precursor to </w:t>
      </w:r>
      <w:r w:rsidR="00A15838">
        <w:t>CT</w:t>
      </w:r>
      <w:r w:rsidR="00305491">
        <w:t>, is part of all the levels as well. Last, i</w:t>
      </w:r>
      <w:r w:rsidR="00141855">
        <w:t xml:space="preserve">n terms of programming vocabulary, the first four levels introduce </w:t>
      </w:r>
      <w:r w:rsidR="00305491">
        <w:t xml:space="preserve">and use </w:t>
      </w:r>
      <w:r w:rsidR="00141855">
        <w:t xml:space="preserve">four programming terms, one at a time: “to program”, “to execute”, “to debug” and to execute “in parallel”. </w:t>
      </w:r>
    </w:p>
    <w:p w14:paraId="6E1E1F0A" w14:textId="1215970C" w:rsidR="00726318" w:rsidRDefault="00123FAD" w:rsidP="00B61B1A">
      <w:pPr>
        <w:ind w:firstLine="432"/>
      </w:pPr>
      <w:r>
        <w:t>As mentioned earlier, s</w:t>
      </w:r>
      <w:r w:rsidR="00141855">
        <w:t>ome programming concepts are also dir</w:t>
      </w:r>
      <w:r>
        <w:t>ectly included in the game: L</w:t>
      </w:r>
      <w:r w:rsidR="00141855">
        <w:t xml:space="preserve">evel 2 introduces the concept of debugging, </w:t>
      </w:r>
      <w:r>
        <w:t>L</w:t>
      </w:r>
      <w:r w:rsidR="00141855">
        <w:t xml:space="preserve">evel 3 introduces the concept of parallel execution </w:t>
      </w:r>
      <w:r>
        <w:t>while L</w:t>
      </w:r>
      <w:r w:rsidR="00141855">
        <w:t>evel 4 attempts to help the players gain a basic understanding of Syntax and Semantics, through written instructions that follow a specific “grammar”, and buttons that correspond to specific commands.</w:t>
      </w:r>
      <w:r w:rsidR="00305491">
        <w:t xml:space="preserve"> </w:t>
      </w:r>
    </w:p>
    <w:p w14:paraId="002C33CC" w14:textId="7C020F31" w:rsidR="00774854" w:rsidRPr="00774854" w:rsidRDefault="00774854" w:rsidP="00EE6AB3">
      <w:pPr>
        <w:pStyle w:val="Heading1"/>
      </w:pPr>
      <w:bookmarkStart w:id="75" w:name="_Toc353143820"/>
      <w:bookmarkStart w:id="76" w:name="_Toc353146718"/>
      <w:bookmarkStart w:id="77" w:name="_Toc353150432"/>
      <w:bookmarkStart w:id="78" w:name="_Toc354012666"/>
      <w:r>
        <w:t>Design and Evaluation</w:t>
      </w:r>
      <w:bookmarkEnd w:id="75"/>
      <w:bookmarkEnd w:id="76"/>
      <w:bookmarkEnd w:id="77"/>
      <w:bookmarkEnd w:id="78"/>
    </w:p>
    <w:p w14:paraId="1F3E5314" w14:textId="518AA1DD" w:rsidR="001067C1" w:rsidRPr="00774854" w:rsidRDefault="001067C1" w:rsidP="00EE6AB3">
      <w:pPr>
        <w:pStyle w:val="Heading2"/>
      </w:pPr>
      <w:bookmarkStart w:id="79" w:name="_Toc353143821"/>
      <w:bookmarkStart w:id="80" w:name="_Toc353146719"/>
      <w:bookmarkStart w:id="81" w:name="_Toc353150433"/>
      <w:bookmarkStart w:id="82" w:name="_Toc354012667"/>
      <w:r w:rsidRPr="00774854">
        <w:t>Summary of the methods used</w:t>
      </w:r>
      <w:bookmarkEnd w:id="79"/>
      <w:bookmarkEnd w:id="80"/>
      <w:bookmarkEnd w:id="81"/>
      <w:bookmarkEnd w:id="82"/>
      <w:r w:rsidR="008D2EE1" w:rsidRPr="00774854">
        <w:tab/>
      </w:r>
    </w:p>
    <w:p w14:paraId="3505EE1F" w14:textId="6D0EE85F" w:rsidR="008E4FED" w:rsidRPr="00774854" w:rsidRDefault="008D2EE1">
      <w:pPr>
        <w:ind w:firstLine="720"/>
        <w:rPr>
          <w:rFonts w:cs="Arial"/>
          <w:shd w:val="solid" w:color="FFFFFF" w:fill="FFFFFF"/>
        </w:rPr>
      </w:pPr>
      <w:r w:rsidRPr="00774854">
        <w:rPr>
          <w:rFonts w:cs="Arial"/>
          <w:shd w:val="solid" w:color="FFFFFF" w:fill="FFFFFF"/>
        </w:rPr>
        <w:t>A</w:t>
      </w:r>
      <w:r w:rsidR="001C2CC4" w:rsidRPr="00774854">
        <w:rPr>
          <w:rFonts w:cs="Arial"/>
          <w:shd w:val="solid" w:color="FFFFFF" w:fill="FFFFFF"/>
        </w:rPr>
        <w:t>n iterative process wa</w:t>
      </w:r>
      <w:r w:rsidR="008E4FED" w:rsidRPr="00774854">
        <w:rPr>
          <w:rFonts w:cs="Arial"/>
          <w:shd w:val="solid" w:color="FFFFFF" w:fill="FFFFFF"/>
        </w:rPr>
        <w:t>s used</w:t>
      </w:r>
      <w:r w:rsidR="001C2CC4" w:rsidRPr="00774854">
        <w:rPr>
          <w:rFonts w:cs="Arial"/>
          <w:shd w:val="solid" w:color="FFFFFF" w:fill="FFFFFF"/>
        </w:rPr>
        <w:t xml:space="preserve"> </w:t>
      </w:r>
      <w:r w:rsidRPr="00774854">
        <w:rPr>
          <w:rFonts w:cs="Arial"/>
          <w:shd w:val="solid" w:color="FFFFFF" w:fill="FFFFFF"/>
        </w:rPr>
        <w:t xml:space="preserve">for the design of the application, </w:t>
      </w:r>
      <w:r w:rsidR="001C2CC4" w:rsidRPr="00774854">
        <w:rPr>
          <w:rFonts w:cs="Arial"/>
          <w:shd w:val="solid" w:color="FFFFFF" w:fill="FFFFFF"/>
        </w:rPr>
        <w:t xml:space="preserve">to allow for </w:t>
      </w:r>
      <w:r w:rsidR="008E4FED" w:rsidRPr="00774854">
        <w:rPr>
          <w:rFonts w:cs="Arial"/>
          <w:shd w:val="solid" w:color="FFFFFF" w:fill="FFFFFF"/>
        </w:rPr>
        <w:t>major</w:t>
      </w:r>
      <w:r w:rsidR="001C2CC4" w:rsidRPr="00774854">
        <w:rPr>
          <w:rFonts w:cs="Arial"/>
          <w:shd w:val="solid" w:color="FFFFFF" w:fill="FFFFFF"/>
        </w:rPr>
        <w:t xml:space="preserve"> changes to be made based on the various types of input acquired. </w:t>
      </w:r>
      <w:r w:rsidR="00A13843">
        <w:rPr>
          <w:rFonts w:cs="Arial"/>
          <w:shd w:val="solid" w:color="FFFFFF" w:fill="FFFFFF"/>
        </w:rPr>
        <w:t xml:space="preserve">All of the methods used followed formative research techniques </w:t>
      </w:r>
      <w:r w:rsidR="00CD17E1">
        <w:rPr>
          <w:rFonts w:cs="Arial"/>
          <w:shd w:val="solid" w:color="FFFFFF" w:fill="FFFFFF"/>
        </w:rPr>
        <w:t>given that</w:t>
      </w:r>
      <w:r w:rsidR="00A13843">
        <w:rPr>
          <w:rFonts w:cs="Arial"/>
          <w:shd w:val="solid" w:color="FFFFFF" w:fill="FFFFFF"/>
        </w:rPr>
        <w:t xml:space="preserve"> the product would not be finalized at the end of our research. </w:t>
      </w:r>
      <w:r w:rsidR="001067C1" w:rsidRPr="00774854">
        <w:rPr>
          <w:rFonts w:cs="Arial"/>
          <w:shd w:val="solid" w:color="FFFFFF" w:fill="FFFFFF"/>
        </w:rPr>
        <w:t xml:space="preserve">During the iterative design phase, </w:t>
      </w:r>
      <w:r w:rsidR="00A13843">
        <w:rPr>
          <w:rFonts w:cs="Arial"/>
          <w:shd w:val="solid" w:color="FFFFFF" w:fill="FFFFFF"/>
        </w:rPr>
        <w:t>we</w:t>
      </w:r>
      <w:r w:rsidR="001067C1" w:rsidRPr="00774854">
        <w:rPr>
          <w:rFonts w:cs="Arial"/>
          <w:shd w:val="solid" w:color="FFFFFF" w:fill="FFFFFF"/>
        </w:rPr>
        <w:t xml:space="preserve"> </w:t>
      </w:r>
      <w:r w:rsidR="00A13843">
        <w:rPr>
          <w:rFonts w:cs="Arial"/>
          <w:shd w:val="solid" w:color="FFFFFF" w:fill="FFFFFF"/>
        </w:rPr>
        <w:t>mainly used</w:t>
      </w:r>
      <w:r w:rsidR="001067C1" w:rsidRPr="00774854">
        <w:rPr>
          <w:rFonts w:cs="Arial"/>
          <w:shd w:val="solid" w:color="FFFFFF" w:fill="FFFFFF"/>
        </w:rPr>
        <w:t xml:space="preserve"> participatory design with slightly older children (</w:t>
      </w:r>
      <w:r w:rsidR="001823BE">
        <w:rPr>
          <w:rFonts w:cs="Arial"/>
          <w:shd w:val="solid" w:color="FFFFFF" w:fill="FFFFFF"/>
        </w:rPr>
        <w:t>ages</w:t>
      </w:r>
      <w:r w:rsidR="001067C1" w:rsidRPr="00774854">
        <w:rPr>
          <w:rFonts w:cs="Arial"/>
          <w:shd w:val="solid" w:color="FFFFFF" w:fill="FFFFFF"/>
        </w:rPr>
        <w:t xml:space="preserve"> 7-11)</w:t>
      </w:r>
      <w:r w:rsidR="007D6060" w:rsidRPr="00774854">
        <w:rPr>
          <w:rFonts w:cs="Arial"/>
          <w:shd w:val="solid" w:color="FFFFFF" w:fill="FFFFFF"/>
        </w:rPr>
        <w:t xml:space="preserve"> in two separate sessions</w:t>
      </w:r>
      <w:r w:rsidR="001067C1" w:rsidRPr="00774854">
        <w:rPr>
          <w:rFonts w:cs="Arial"/>
          <w:shd w:val="solid" w:color="FFFFFF" w:fill="FFFFFF"/>
        </w:rPr>
        <w:t>.</w:t>
      </w:r>
      <w:r w:rsidR="001C2CC4" w:rsidRPr="00774854">
        <w:rPr>
          <w:rFonts w:cs="Arial"/>
          <w:shd w:val="solid" w:color="FFFFFF" w:fill="FFFFFF"/>
        </w:rPr>
        <w:t xml:space="preserve"> This provided a chance for different aspects of the de</w:t>
      </w:r>
      <w:r w:rsidR="008E4FED" w:rsidRPr="00774854">
        <w:rPr>
          <w:rFonts w:cs="Arial"/>
          <w:shd w:val="solid" w:color="FFFFFF" w:fill="FFFFFF"/>
        </w:rPr>
        <w:t xml:space="preserve">sign to be examined and </w:t>
      </w:r>
      <w:r w:rsidR="0031401E">
        <w:rPr>
          <w:rFonts w:cs="Arial"/>
          <w:shd w:val="solid" w:color="FFFFFF" w:fill="FFFFFF"/>
        </w:rPr>
        <w:t xml:space="preserve">it </w:t>
      </w:r>
      <w:r w:rsidR="008E4FED" w:rsidRPr="00774854">
        <w:rPr>
          <w:rFonts w:cs="Arial"/>
          <w:shd w:val="solid" w:color="FFFFFF" w:fill="FFFFFF"/>
        </w:rPr>
        <w:t xml:space="preserve">included children whose age is </w:t>
      </w:r>
      <w:r w:rsidR="00B82123">
        <w:rPr>
          <w:rFonts w:cs="Arial"/>
          <w:shd w:val="solid" w:color="FFFFFF" w:fill="FFFFFF"/>
        </w:rPr>
        <w:t>not exceedingly older than</w:t>
      </w:r>
      <w:r w:rsidR="008E4FED" w:rsidRPr="00774854">
        <w:rPr>
          <w:rFonts w:cs="Arial"/>
          <w:shd w:val="solid" w:color="FFFFFF" w:fill="FFFFFF"/>
        </w:rPr>
        <w:t xml:space="preserve"> our target group</w:t>
      </w:r>
      <w:r w:rsidR="00B82123">
        <w:rPr>
          <w:rFonts w:cs="Arial"/>
          <w:shd w:val="solid" w:color="FFFFFF" w:fill="FFFFFF"/>
        </w:rPr>
        <w:t xml:space="preserve"> but</w:t>
      </w:r>
      <w:r w:rsidR="00B82123" w:rsidRPr="00774854">
        <w:rPr>
          <w:rFonts w:cs="Arial"/>
          <w:shd w:val="solid" w:color="FFFFFF" w:fill="FFFFFF"/>
        </w:rPr>
        <w:t xml:space="preserve"> old enough to provide us with useful insights.</w:t>
      </w:r>
      <w:r w:rsidR="008E4FED" w:rsidRPr="00774854">
        <w:rPr>
          <w:rFonts w:cs="Arial"/>
          <w:shd w:val="solid" w:color="FFFFFF" w:fill="FFFFFF"/>
        </w:rPr>
        <w:t xml:space="preserve"> Hence, they were able to provide us with valuable input regarding “what they would have wante</w:t>
      </w:r>
      <w:r w:rsidR="00B82123">
        <w:rPr>
          <w:rFonts w:cs="Arial"/>
          <w:shd w:val="solid" w:color="FFFFFF" w:fill="FFFFFF"/>
        </w:rPr>
        <w:t>d a few</w:t>
      </w:r>
      <w:r w:rsidR="008E4FED" w:rsidRPr="00774854">
        <w:rPr>
          <w:rFonts w:cs="Arial"/>
          <w:shd w:val="solid" w:color="FFFFFF" w:fill="FFFFFF"/>
        </w:rPr>
        <w:t xml:space="preserve"> years ago”</w:t>
      </w:r>
      <w:r w:rsidR="00B82123">
        <w:rPr>
          <w:rFonts w:cs="Arial"/>
          <w:shd w:val="solid" w:color="FFFFFF" w:fill="FFFFFF"/>
        </w:rPr>
        <w:t xml:space="preserve"> or “what would their younger sibling want”</w:t>
      </w:r>
      <w:r w:rsidR="008E4FED" w:rsidRPr="00774854">
        <w:rPr>
          <w:rFonts w:cs="Arial"/>
          <w:shd w:val="solid" w:color="FFFFFF" w:fill="FFFFFF"/>
        </w:rPr>
        <w:t xml:space="preserve">. </w:t>
      </w:r>
    </w:p>
    <w:p w14:paraId="3F8CFC85" w14:textId="6E31B874" w:rsidR="00FD0322" w:rsidRDefault="001067C1">
      <w:pPr>
        <w:ind w:firstLine="720"/>
        <w:rPr>
          <w:rFonts w:cs="Arial"/>
          <w:color w:val="FF0000"/>
        </w:rPr>
      </w:pPr>
      <w:r w:rsidRPr="00774854">
        <w:rPr>
          <w:rFonts w:cs="Arial"/>
          <w:shd w:val="solid" w:color="FFFFFF" w:fill="FFFFFF"/>
        </w:rPr>
        <w:t xml:space="preserve"> </w:t>
      </w:r>
      <w:r w:rsidR="00B25E9F">
        <w:rPr>
          <w:rFonts w:cs="Arial"/>
          <w:shd w:val="solid" w:color="FFFFFF" w:fill="FFFFFF"/>
        </w:rPr>
        <w:t xml:space="preserve">A </w:t>
      </w:r>
      <w:r w:rsidR="00553D06" w:rsidRPr="00774854">
        <w:rPr>
          <w:rFonts w:cs="Arial"/>
          <w:shd w:val="solid" w:color="FFFFFF" w:fill="FFFFFF"/>
        </w:rPr>
        <w:t xml:space="preserve">great amount </w:t>
      </w:r>
      <w:r w:rsidRPr="00774854">
        <w:rPr>
          <w:rFonts w:cs="Arial"/>
          <w:shd w:val="solid" w:color="FFFFFF" w:fill="FFFFFF"/>
        </w:rPr>
        <w:t>of the knowledge mentioned in the related research section of this proposal was also used, n</w:t>
      </w:r>
      <w:r w:rsidR="00B82123">
        <w:rPr>
          <w:rFonts w:cs="Arial"/>
          <w:shd w:val="solid" w:color="FFFFFF" w:fill="FFFFFF"/>
        </w:rPr>
        <w:t>ot only to improve the interactions</w:t>
      </w:r>
      <w:r w:rsidRPr="00774854">
        <w:rPr>
          <w:rFonts w:cs="Arial"/>
          <w:shd w:val="solid" w:color="FFFFFF" w:fill="FFFFFF"/>
        </w:rPr>
        <w:t xml:space="preserve">, </w:t>
      </w:r>
      <w:r w:rsidR="00184CE9" w:rsidRPr="00774854">
        <w:rPr>
          <w:rFonts w:cs="Arial"/>
          <w:shd w:val="solid" w:color="FFFFFF" w:fill="FFFFFF"/>
        </w:rPr>
        <w:t>but also</w:t>
      </w:r>
      <w:r w:rsidRPr="00774854">
        <w:rPr>
          <w:rFonts w:cs="Arial"/>
          <w:shd w:val="solid" w:color="FFFFFF" w:fill="FFFFFF"/>
        </w:rPr>
        <w:t xml:space="preserve"> </w:t>
      </w:r>
      <w:r w:rsidR="00553D06" w:rsidRPr="00774854">
        <w:rPr>
          <w:rFonts w:cs="Arial"/>
          <w:shd w:val="solid" w:color="FFFFFF" w:fill="FFFFFF"/>
        </w:rPr>
        <w:t xml:space="preserve">to </w:t>
      </w:r>
      <w:r w:rsidR="007D6060" w:rsidRPr="00774854">
        <w:rPr>
          <w:rFonts w:cs="Arial"/>
          <w:shd w:val="solid" w:color="FFFFFF" w:fill="FFFFFF"/>
        </w:rPr>
        <w:t xml:space="preserve">ensure proper learning methods are being applied. </w:t>
      </w:r>
      <w:r w:rsidR="00184CE9" w:rsidRPr="00774854">
        <w:rPr>
          <w:rFonts w:cs="Arial"/>
          <w:shd w:val="solid" w:color="FFFFFF" w:fill="FFFFFF"/>
        </w:rPr>
        <w:t xml:space="preserve">To </w:t>
      </w:r>
      <w:r w:rsidR="004211C7">
        <w:rPr>
          <w:rFonts w:cs="Arial"/>
          <w:shd w:val="solid" w:color="FFFFFF" w:fill="FFFFFF"/>
        </w:rPr>
        <w:t>conclude</w:t>
      </w:r>
      <w:r w:rsidR="007D6060" w:rsidRPr="00774854">
        <w:rPr>
          <w:rFonts w:cs="Arial"/>
          <w:shd w:val="solid" w:color="FFFFFF" w:fill="FFFFFF"/>
        </w:rPr>
        <w:t xml:space="preserve"> the iterative design process, we </w:t>
      </w:r>
      <w:r w:rsidR="004211C7">
        <w:rPr>
          <w:rFonts w:cs="Arial"/>
          <w:shd w:val="solid" w:color="FFFFFF" w:fill="FFFFFF"/>
        </w:rPr>
        <w:t xml:space="preserve">conducted formative evaluation </w:t>
      </w:r>
      <w:r w:rsidR="007D6060" w:rsidRPr="00774854">
        <w:rPr>
          <w:rFonts w:cs="Arial"/>
          <w:shd w:val="solid" w:color="FFFFFF" w:fill="FFFFFF"/>
        </w:rPr>
        <w:t>with</w:t>
      </w:r>
      <w:r w:rsidRPr="00774854">
        <w:rPr>
          <w:rFonts w:cs="Arial"/>
          <w:shd w:val="solid" w:color="FFFFFF" w:fill="FFFFFF"/>
        </w:rPr>
        <w:t xml:space="preserve"> </w:t>
      </w:r>
      <w:r w:rsidR="00DF01D6">
        <w:rPr>
          <w:rFonts w:cs="Arial"/>
          <w:shd w:val="solid" w:color="FFFFFF" w:fill="FFFFFF"/>
        </w:rPr>
        <w:t xml:space="preserve">teachers and children at </w:t>
      </w:r>
      <w:r w:rsidRPr="00774854">
        <w:rPr>
          <w:rFonts w:cs="Arial"/>
          <w:shd w:val="solid" w:color="FFFFFF" w:fill="FFFFFF"/>
        </w:rPr>
        <w:t>the U</w:t>
      </w:r>
      <w:r w:rsidR="007D6060" w:rsidRPr="00774854">
        <w:rPr>
          <w:rFonts w:cs="Arial"/>
          <w:shd w:val="solid" w:color="FFFFFF" w:fill="FFFFFF"/>
        </w:rPr>
        <w:t xml:space="preserve">niversity </w:t>
      </w:r>
      <w:r w:rsidR="00B20F28">
        <w:rPr>
          <w:rFonts w:cs="Arial"/>
          <w:shd w:val="solid" w:color="FFFFFF" w:fill="FFFFFF"/>
        </w:rPr>
        <w:t>o</w:t>
      </w:r>
      <w:r w:rsidR="00044508" w:rsidRPr="00774854">
        <w:rPr>
          <w:rFonts w:cs="Arial"/>
          <w:shd w:val="solid" w:color="FFFFFF" w:fill="FFFFFF"/>
        </w:rPr>
        <w:t>f</w:t>
      </w:r>
      <w:r w:rsidR="007D6060" w:rsidRPr="00774854">
        <w:rPr>
          <w:rFonts w:cs="Arial"/>
          <w:shd w:val="solid" w:color="FFFFFF" w:fill="FFFFFF"/>
        </w:rPr>
        <w:t xml:space="preserve"> Maryland </w:t>
      </w:r>
      <w:r w:rsidRPr="00774854">
        <w:rPr>
          <w:rFonts w:cs="Arial"/>
          <w:shd w:val="solid" w:color="FFFFFF" w:fill="FFFFFF"/>
        </w:rPr>
        <w:t>Center for Young Children</w:t>
      </w:r>
      <w:r w:rsidR="007D6060" w:rsidRPr="00774854">
        <w:rPr>
          <w:rFonts w:cs="Arial"/>
          <w:shd w:val="solid" w:color="FFFFFF" w:fill="FFFFFF"/>
        </w:rPr>
        <w:t xml:space="preserve"> (CYC)</w:t>
      </w:r>
      <w:r w:rsidRPr="00774854">
        <w:rPr>
          <w:rFonts w:cs="Arial"/>
          <w:shd w:val="solid" w:color="FFFFFF" w:fill="FFFFFF"/>
        </w:rPr>
        <w:t xml:space="preserve">. </w:t>
      </w:r>
      <w:r w:rsidR="008E4FED" w:rsidRPr="00774854">
        <w:rPr>
          <w:rFonts w:cs="Arial"/>
          <w:shd w:val="solid" w:color="FFFFFF" w:fill="FFFFFF"/>
        </w:rPr>
        <w:t>We</w:t>
      </w:r>
      <w:r w:rsidR="007D6060" w:rsidRPr="00774854">
        <w:rPr>
          <w:rFonts w:cs="Arial"/>
          <w:shd w:val="solid" w:color="FFFFFF" w:fill="FFFFFF"/>
        </w:rPr>
        <w:t xml:space="preserve"> initially </w:t>
      </w:r>
      <w:r w:rsidR="004211C7">
        <w:rPr>
          <w:rFonts w:cs="Arial"/>
          <w:shd w:val="solid" w:color="FFFFFF" w:fill="FFFFFF"/>
        </w:rPr>
        <w:t xml:space="preserve">demonstrated the application </w:t>
      </w:r>
      <w:r w:rsidR="007D6060" w:rsidRPr="00774854">
        <w:rPr>
          <w:rFonts w:cs="Arial"/>
          <w:shd w:val="solid" w:color="FFFFFF" w:fill="FFFFFF"/>
        </w:rPr>
        <w:t xml:space="preserve">to </w:t>
      </w:r>
      <w:r w:rsidR="00B82123">
        <w:rPr>
          <w:rFonts w:cs="Arial"/>
          <w:shd w:val="solid" w:color="FFFFFF" w:fill="FFFFFF"/>
        </w:rPr>
        <w:t xml:space="preserve">4 </w:t>
      </w:r>
      <w:r w:rsidR="007D6060" w:rsidRPr="00774854">
        <w:rPr>
          <w:rFonts w:cs="Arial"/>
          <w:shd w:val="solid" w:color="FFFFFF" w:fill="FFFFFF"/>
        </w:rPr>
        <w:t>teachers</w:t>
      </w:r>
      <w:r w:rsidR="00B82123">
        <w:rPr>
          <w:rFonts w:cs="Arial"/>
          <w:shd w:val="solid" w:color="FFFFFF" w:fill="FFFFFF"/>
        </w:rPr>
        <w:t xml:space="preserve"> and received</w:t>
      </w:r>
      <w:r w:rsidR="007D6060" w:rsidRPr="00774854">
        <w:rPr>
          <w:rFonts w:cs="Arial"/>
          <w:shd w:val="solid" w:color="FFFFFF" w:fill="FFFFFF"/>
        </w:rPr>
        <w:t xml:space="preserve"> feedback on </w:t>
      </w:r>
      <w:r w:rsidR="00B82123">
        <w:rPr>
          <w:rFonts w:cs="Arial"/>
          <w:shd w:val="solid" w:color="FFFFFF" w:fill="FFFFFF"/>
        </w:rPr>
        <w:t>how to make it</w:t>
      </w:r>
      <w:r w:rsidR="007D6060" w:rsidRPr="00774854">
        <w:rPr>
          <w:rFonts w:cs="Arial"/>
          <w:shd w:val="solid" w:color="FFFFFF" w:fill="FFFFFF"/>
        </w:rPr>
        <w:t xml:space="preserve"> age appropriate, as well </w:t>
      </w:r>
      <w:r w:rsidR="00B82123">
        <w:rPr>
          <w:rFonts w:cs="Arial"/>
          <w:shd w:val="solid" w:color="FFFFFF" w:fill="FFFFFF"/>
        </w:rPr>
        <w:t xml:space="preserve">as how to </w:t>
      </w:r>
      <w:r w:rsidR="00165FC7">
        <w:rPr>
          <w:rFonts w:cs="Arial"/>
          <w:shd w:val="solid" w:color="FFFFFF" w:fill="FFFFFF"/>
        </w:rPr>
        <w:t>optimize</w:t>
      </w:r>
      <w:r w:rsidR="00B82123">
        <w:rPr>
          <w:rFonts w:cs="Arial"/>
          <w:shd w:val="solid" w:color="FFFFFF" w:fill="FFFFFF"/>
        </w:rPr>
        <w:t xml:space="preserve"> scaffolding</w:t>
      </w:r>
      <w:r w:rsidR="007D6060" w:rsidRPr="00774854">
        <w:rPr>
          <w:rFonts w:cs="Arial"/>
          <w:shd w:val="solid" w:color="FFFFFF" w:fill="FFFFFF"/>
        </w:rPr>
        <w:t xml:space="preserve">. </w:t>
      </w:r>
      <w:r w:rsidR="008E4FED" w:rsidRPr="00774854">
        <w:rPr>
          <w:rFonts w:cs="Arial"/>
          <w:shd w:val="solid" w:color="FFFFFF" w:fill="FFFFFF"/>
        </w:rPr>
        <w:t>Since the teachers are experts in educating children of this age, they provide</w:t>
      </w:r>
      <w:r w:rsidR="00B82123">
        <w:rPr>
          <w:rFonts w:cs="Arial"/>
          <w:shd w:val="solid" w:color="FFFFFF" w:fill="FFFFFF"/>
        </w:rPr>
        <w:t>d</w:t>
      </w:r>
      <w:r w:rsidR="008E4FED" w:rsidRPr="00774854">
        <w:rPr>
          <w:rFonts w:cs="Arial"/>
          <w:shd w:val="solid" w:color="FFFFFF" w:fill="FFFFFF"/>
        </w:rPr>
        <w:t xml:space="preserve"> us with a valuable type of input, which would be difficult to acquire otherwise. </w:t>
      </w:r>
      <w:r w:rsidR="00B25E9F">
        <w:rPr>
          <w:rFonts w:cs="Arial"/>
          <w:shd w:val="solid" w:color="FFFFFF" w:fill="FFFFFF"/>
        </w:rPr>
        <w:t xml:space="preserve">A formative evaluation </w:t>
      </w:r>
      <w:r w:rsidR="002E3F80">
        <w:rPr>
          <w:rFonts w:cs="Arial"/>
          <w:shd w:val="solid" w:color="FFFFFF" w:fill="FFFFFF"/>
        </w:rPr>
        <w:t>with</w:t>
      </w:r>
      <w:r w:rsidR="00B20F28">
        <w:rPr>
          <w:rFonts w:cs="Arial"/>
          <w:shd w:val="solid" w:color="FFFFFF" w:fill="FFFFFF"/>
        </w:rPr>
        <w:t xml:space="preserve"> </w:t>
      </w:r>
      <w:r w:rsidR="004211C7">
        <w:rPr>
          <w:rFonts w:cs="Arial"/>
          <w:shd w:val="solid" w:color="FFFFFF" w:fill="FFFFFF"/>
        </w:rPr>
        <w:t>a few target</w:t>
      </w:r>
      <w:r w:rsidR="007D6060" w:rsidRPr="00774854">
        <w:rPr>
          <w:rFonts w:cs="Arial"/>
          <w:shd w:val="solid" w:color="FFFFFF" w:fill="FFFFFF"/>
        </w:rPr>
        <w:t xml:space="preserve"> users</w:t>
      </w:r>
      <w:r w:rsidR="00B25E9F">
        <w:rPr>
          <w:rFonts w:cs="Arial"/>
          <w:shd w:val="solid" w:color="FFFFFF" w:fill="FFFFFF"/>
        </w:rPr>
        <w:t xml:space="preserve"> followed (</w:t>
      </w:r>
      <w:r w:rsidR="007D6060" w:rsidRPr="00774854">
        <w:rPr>
          <w:rFonts w:cs="Arial"/>
          <w:shd w:val="solid" w:color="FFFFFF" w:fill="FFFFFF"/>
        </w:rPr>
        <w:t>i.e</w:t>
      </w:r>
      <w:r w:rsidR="00B20F28" w:rsidRPr="00774854">
        <w:rPr>
          <w:rFonts w:cs="Arial"/>
          <w:shd w:val="solid" w:color="FFFFFF" w:fill="FFFFFF"/>
        </w:rPr>
        <w:t>.</w:t>
      </w:r>
      <w:r w:rsidR="00B20F28">
        <w:rPr>
          <w:rFonts w:cs="Arial"/>
          <w:shd w:val="solid" w:color="FFFFFF" w:fill="FFFFFF"/>
        </w:rPr>
        <w:t xml:space="preserve">, </w:t>
      </w:r>
      <w:r w:rsidR="003033E9">
        <w:rPr>
          <w:rFonts w:cs="Arial"/>
          <w:shd w:val="solid" w:color="FFFFFF" w:fill="FFFFFF"/>
        </w:rPr>
        <w:t xml:space="preserve">six </w:t>
      </w:r>
      <w:r w:rsidR="00B20F28">
        <w:rPr>
          <w:rFonts w:cs="Arial"/>
          <w:shd w:val="solid" w:color="FFFFFF" w:fill="FFFFFF"/>
        </w:rPr>
        <w:t xml:space="preserve">3 – 5 year old </w:t>
      </w:r>
      <w:r w:rsidR="007D6060" w:rsidRPr="00774854">
        <w:rPr>
          <w:rFonts w:cs="Arial"/>
          <w:shd w:val="solid" w:color="FFFFFF" w:fill="FFFFFF"/>
        </w:rPr>
        <w:t>children at the CYC</w:t>
      </w:r>
      <w:r w:rsidR="00B25E9F">
        <w:rPr>
          <w:rFonts w:cs="Arial"/>
          <w:shd w:val="solid" w:color="FFFFFF" w:fill="FFFFFF"/>
        </w:rPr>
        <w:t>)</w:t>
      </w:r>
      <w:r w:rsidR="008E4FED" w:rsidRPr="00774854">
        <w:rPr>
          <w:rFonts w:cs="Arial"/>
          <w:shd w:val="solid" w:color="FFFFFF" w:fill="FFFFFF"/>
        </w:rPr>
        <w:t xml:space="preserve"> to assess issues that did not appear in previous stages of the iterative process</w:t>
      </w:r>
      <w:r w:rsidR="004211C7">
        <w:rPr>
          <w:rFonts w:cs="Arial"/>
          <w:shd w:val="solid" w:color="FFFFFF" w:fill="FFFFFF"/>
        </w:rPr>
        <w:t>, which</w:t>
      </w:r>
      <w:r w:rsidR="008E4FED" w:rsidRPr="00774854">
        <w:rPr>
          <w:rFonts w:cs="Arial"/>
          <w:shd w:val="solid" w:color="FFFFFF" w:fill="FFFFFF"/>
        </w:rPr>
        <w:t xml:space="preserve"> </w:t>
      </w:r>
      <w:r w:rsidR="00B20F28">
        <w:rPr>
          <w:rFonts w:cs="Arial"/>
          <w:shd w:val="solid" w:color="FFFFFF" w:fill="FFFFFF"/>
        </w:rPr>
        <w:t>lacked target</w:t>
      </w:r>
      <w:r w:rsidR="008E4FED" w:rsidRPr="00774854">
        <w:rPr>
          <w:rFonts w:cs="Arial"/>
          <w:shd w:val="solid" w:color="FFFFFF" w:fill="FFFFFF"/>
        </w:rPr>
        <w:t xml:space="preserve"> users</w:t>
      </w:r>
      <w:r w:rsidR="007D6060" w:rsidRPr="00774854">
        <w:rPr>
          <w:rFonts w:cs="Arial"/>
          <w:shd w:val="solid" w:color="FFFFFF" w:fill="FFFFFF"/>
        </w:rPr>
        <w:t xml:space="preserve">. Between the various stages of the design, the </w:t>
      </w:r>
      <w:r w:rsidR="007D6060" w:rsidRPr="00774854">
        <w:rPr>
          <w:rFonts w:cs="Arial"/>
          <w:shd w:val="solid" w:color="FFFFFF" w:fill="FFFFFF"/>
        </w:rPr>
        <w:lastRenderedPageBreak/>
        <w:t>prototype</w:t>
      </w:r>
      <w:r w:rsidR="00245238" w:rsidRPr="00774854">
        <w:rPr>
          <w:rFonts w:cs="Arial"/>
          <w:shd w:val="solid" w:color="FFFFFF" w:fill="FFFFFF"/>
        </w:rPr>
        <w:t>, created using Adobe Illustrator</w:t>
      </w:r>
      <w:r w:rsidR="00184CE9" w:rsidRPr="00774854">
        <w:rPr>
          <w:rFonts w:cs="Arial"/>
          <w:shd w:val="solid" w:color="FFFFFF" w:fill="FFFFFF"/>
        </w:rPr>
        <w:t>, was</w:t>
      </w:r>
      <w:r w:rsidR="007D6060" w:rsidRPr="00774854">
        <w:rPr>
          <w:rFonts w:cs="Arial"/>
          <w:shd w:val="solid" w:color="FFFFFF" w:fill="FFFFFF"/>
        </w:rPr>
        <w:t xml:space="preserve"> iterated on within our team by using feedback from the sessions.</w:t>
      </w:r>
      <w:r w:rsidR="00245238" w:rsidRPr="00774854">
        <w:rPr>
          <w:rFonts w:cs="Arial"/>
          <w:color w:val="FF0000"/>
        </w:rPr>
        <w:t xml:space="preserve"> </w:t>
      </w:r>
    </w:p>
    <w:p w14:paraId="6743F4E0" w14:textId="078F2067" w:rsidR="00774854" w:rsidRDefault="00774854" w:rsidP="00EE6AB3">
      <w:pPr>
        <w:pStyle w:val="Heading2"/>
        <w:rPr>
          <w:shd w:val="solid" w:color="FFFFFF" w:fill="FFFFFF"/>
        </w:rPr>
      </w:pPr>
      <w:bookmarkStart w:id="83" w:name="_Toc353143822"/>
      <w:bookmarkStart w:id="84" w:name="_Toc353146720"/>
      <w:bookmarkStart w:id="85" w:name="_Toc353150434"/>
      <w:bookmarkStart w:id="86" w:name="_Toc354012668"/>
      <w:r>
        <w:rPr>
          <w:shd w:val="solid" w:color="FFFFFF" w:fill="FFFFFF"/>
        </w:rPr>
        <w:t>How the literature informed the design</w:t>
      </w:r>
      <w:bookmarkEnd w:id="83"/>
      <w:bookmarkEnd w:id="84"/>
      <w:bookmarkEnd w:id="85"/>
      <w:bookmarkEnd w:id="86"/>
    </w:p>
    <w:p w14:paraId="65B2630F" w14:textId="24A35035" w:rsidR="00774854" w:rsidRPr="00774854" w:rsidRDefault="00774854" w:rsidP="00774854">
      <w:pPr>
        <w:ind w:firstLine="720"/>
        <w:rPr>
          <w:rFonts w:cs="Arial"/>
        </w:rPr>
      </w:pPr>
      <w:r w:rsidRPr="00774854">
        <w:rPr>
          <w:rFonts w:cs="Arial"/>
        </w:rPr>
        <w:t>The literature informed the first</w:t>
      </w:r>
      <w:r w:rsidR="00F6047B">
        <w:rPr>
          <w:rFonts w:cs="Arial"/>
        </w:rPr>
        <w:t xml:space="preserve"> (and subsequent)</w:t>
      </w:r>
      <w:r w:rsidRPr="00774854">
        <w:rPr>
          <w:rFonts w:cs="Arial"/>
        </w:rPr>
        <w:t xml:space="preserve"> version</w:t>
      </w:r>
      <w:r w:rsidR="00754DE0">
        <w:rPr>
          <w:rFonts w:cs="Arial"/>
        </w:rPr>
        <w:t>s</w:t>
      </w:r>
      <w:r w:rsidRPr="00774854">
        <w:rPr>
          <w:rFonts w:cs="Arial"/>
        </w:rPr>
        <w:t xml:space="preserve"> of the design in multiple ways. </w:t>
      </w:r>
      <w:r w:rsidR="00922867">
        <w:rPr>
          <w:rFonts w:cs="Arial"/>
        </w:rPr>
        <w:t>Aiming to</w:t>
      </w:r>
      <w:r w:rsidRPr="00774854">
        <w:rPr>
          <w:rFonts w:cs="Arial"/>
        </w:rPr>
        <w:t xml:space="preserve"> provide clarity and to aid children with their reading skills </w:t>
      </w:r>
      <w:sdt>
        <w:sdtPr>
          <w:rPr>
            <w:rFonts w:cs="Arial"/>
          </w:rPr>
          <w:id w:val="745921710"/>
          <w:citation/>
        </w:sdtPr>
        <w:sdtContent>
          <w:r w:rsidRPr="00774854">
            <w:rPr>
              <w:rFonts w:cs="Arial"/>
            </w:rPr>
            <w:fldChar w:fldCharType="begin"/>
          </w:r>
          <w:r w:rsidRPr="00774854">
            <w:rPr>
              <w:rFonts w:cs="Arial"/>
            </w:rPr>
            <w:instrText xml:space="preserve"> CITATION All09 \l 1033  \m Rev09</w:instrText>
          </w:r>
          <w:r w:rsidRPr="00774854">
            <w:rPr>
              <w:rFonts w:cs="Arial"/>
            </w:rPr>
            <w:fldChar w:fldCharType="separate"/>
          </w:r>
          <w:r w:rsidR="000F0F10" w:rsidRPr="000F0F10">
            <w:rPr>
              <w:rFonts w:cs="Arial"/>
              <w:noProof/>
            </w:rPr>
            <w:t>[21, 23]</w:t>
          </w:r>
          <w:r w:rsidRPr="00774854">
            <w:rPr>
              <w:rFonts w:cs="Arial"/>
            </w:rPr>
            <w:fldChar w:fldCharType="end"/>
          </w:r>
        </w:sdtContent>
      </w:sdt>
      <w:r w:rsidRPr="00774854">
        <w:rPr>
          <w:rFonts w:cs="Arial"/>
        </w:rPr>
        <w:t xml:space="preserve">, this design included multiple repeated auditory instructions, as well as textual </w:t>
      </w:r>
      <w:r w:rsidR="00044508" w:rsidRPr="00774854">
        <w:rPr>
          <w:rFonts w:cs="Arial"/>
        </w:rPr>
        <w:t>legends. The</w:t>
      </w:r>
      <w:r w:rsidRPr="00774854">
        <w:rPr>
          <w:rFonts w:cs="Arial"/>
        </w:rPr>
        <w:t xml:space="preserve"> activities were carefully chosen to cover multiple aspects of programming based on the taxonomy used by Morgado and Cruz </w:t>
      </w:r>
      <w:sdt>
        <w:sdtPr>
          <w:rPr>
            <w:rFonts w:cs="Arial"/>
          </w:rPr>
          <w:id w:val="1083728151"/>
          <w:citation/>
        </w:sdtPr>
        <w:sdtContent>
          <w:r w:rsidRPr="00774854">
            <w:rPr>
              <w:rFonts w:cs="Arial"/>
            </w:rPr>
            <w:fldChar w:fldCharType="begin"/>
          </w:r>
          <w:r w:rsidRPr="00774854">
            <w:rPr>
              <w:rFonts w:cs="Arial"/>
            </w:rPr>
            <w:instrText xml:space="preserve"> CITATION Leo10 \l 1033 </w:instrText>
          </w:r>
          <w:r w:rsidRPr="00774854">
            <w:rPr>
              <w:rFonts w:cs="Arial"/>
            </w:rPr>
            <w:fldChar w:fldCharType="separate"/>
          </w:r>
          <w:r w:rsidR="000F0F10" w:rsidRPr="000F0F10">
            <w:rPr>
              <w:rFonts w:cs="Arial"/>
              <w:noProof/>
            </w:rPr>
            <w:t>[3]</w:t>
          </w:r>
          <w:r w:rsidRPr="00774854">
            <w:rPr>
              <w:rFonts w:cs="Arial"/>
            </w:rPr>
            <w:fldChar w:fldCharType="end"/>
          </w:r>
        </w:sdtContent>
      </w:sdt>
      <w:r w:rsidRPr="00774854">
        <w:rPr>
          <w:rFonts w:cs="Arial"/>
        </w:rPr>
        <w:t xml:space="preserve"> .The introductory </w:t>
      </w:r>
      <w:r w:rsidR="002B6A4C">
        <w:rPr>
          <w:rFonts w:cs="Arial"/>
        </w:rPr>
        <w:t>level</w:t>
      </w:r>
      <w:r w:rsidRPr="00774854">
        <w:rPr>
          <w:rFonts w:cs="Arial"/>
        </w:rPr>
        <w:t xml:space="preserve"> is simple and repetitive in order to allow users to familiarize </w:t>
      </w:r>
      <w:r w:rsidR="003033E9">
        <w:rPr>
          <w:rFonts w:cs="Arial"/>
        </w:rPr>
        <w:t xml:space="preserve">themselves </w:t>
      </w:r>
      <w:r w:rsidRPr="00774854">
        <w:rPr>
          <w:rFonts w:cs="Arial"/>
        </w:rPr>
        <w:t>with the environment. Level 3 then introduces the idea of debugging. A dynamic world (customizations, upgrades) that allows for individual expression is created</w:t>
      </w:r>
      <w:r w:rsidR="00F6047B">
        <w:rPr>
          <w:rFonts w:cs="Arial"/>
        </w:rPr>
        <w:t xml:space="preserve"> by giving children the ability to upgrade their robot and castle</w:t>
      </w:r>
      <w:r w:rsidRPr="00774854">
        <w:rPr>
          <w:rFonts w:cs="Arial"/>
        </w:rPr>
        <w:t xml:space="preserve">. </w:t>
      </w:r>
      <w:r w:rsidR="00F6047B">
        <w:rPr>
          <w:rFonts w:cs="Arial"/>
        </w:rPr>
        <w:t xml:space="preserve">Furthermore, </w:t>
      </w:r>
      <w:r w:rsidR="00754DE0">
        <w:rPr>
          <w:rFonts w:cs="Arial"/>
        </w:rPr>
        <w:t>l</w:t>
      </w:r>
      <w:r w:rsidRPr="00774854">
        <w:rPr>
          <w:rFonts w:cs="Arial"/>
        </w:rPr>
        <w:t xml:space="preserve">arge, visually distinct hotspots are used (e.g. very large buttons) and new interactions are introduced with demonstrations and animations </w:t>
      </w:r>
      <w:sdt>
        <w:sdtPr>
          <w:rPr>
            <w:rFonts w:cs="Arial"/>
          </w:rPr>
          <w:id w:val="-1897499516"/>
          <w:citation/>
        </w:sdtPr>
        <w:sdtContent>
          <w:r w:rsidRPr="00774854">
            <w:rPr>
              <w:rFonts w:cs="Arial"/>
            </w:rPr>
            <w:fldChar w:fldCharType="begin"/>
          </w:r>
          <w:r w:rsidRPr="00774854">
            <w:rPr>
              <w:rFonts w:cs="Arial"/>
            </w:rPr>
            <w:instrText xml:space="preserve"> CITATION All93 \l 1033  \m Ken \m Rev09 \m She12</w:instrText>
          </w:r>
          <w:r w:rsidRPr="00774854">
            <w:rPr>
              <w:rFonts w:cs="Arial"/>
            </w:rPr>
            <w:fldChar w:fldCharType="separate"/>
          </w:r>
          <w:r w:rsidR="000F0F10" w:rsidRPr="000F0F10">
            <w:rPr>
              <w:rFonts w:cs="Arial"/>
              <w:noProof/>
            </w:rPr>
            <w:t>[16, 9, 23, 4]</w:t>
          </w:r>
          <w:r w:rsidRPr="00774854">
            <w:rPr>
              <w:rFonts w:cs="Arial"/>
            </w:rPr>
            <w:fldChar w:fldCharType="end"/>
          </w:r>
        </w:sdtContent>
      </w:sdt>
      <w:r w:rsidRPr="00774854">
        <w:rPr>
          <w:rFonts w:cs="Arial"/>
        </w:rPr>
        <w:t>. The terms used to describe touch screen gestures in the instructions (mo</w:t>
      </w:r>
      <w:r w:rsidR="00F6047B">
        <w:rPr>
          <w:rFonts w:cs="Arial"/>
        </w:rPr>
        <w:t>stly auditory) are compliant to what McKnight and Fitton suggest</w:t>
      </w:r>
      <w:r w:rsidRPr="00774854">
        <w:rPr>
          <w:rFonts w:cs="Arial"/>
        </w:rPr>
        <w:t xml:space="preserve"> </w:t>
      </w:r>
      <w:sdt>
        <w:sdtPr>
          <w:rPr>
            <w:rFonts w:cs="Arial"/>
          </w:rPr>
          <w:id w:val="-1393419466"/>
          <w:citation/>
        </w:sdtPr>
        <w:sdtContent>
          <w:r w:rsidRPr="00774854">
            <w:rPr>
              <w:rFonts w:cs="Arial"/>
            </w:rPr>
            <w:fldChar w:fldCharType="begin"/>
          </w:r>
          <w:r w:rsidRPr="00774854">
            <w:rPr>
              <w:rFonts w:cs="Arial"/>
            </w:rPr>
            <w:instrText xml:space="preserve"> CITATION McK10 \l 1033 </w:instrText>
          </w:r>
          <w:r w:rsidRPr="00774854">
            <w:rPr>
              <w:rFonts w:cs="Arial"/>
            </w:rPr>
            <w:fldChar w:fldCharType="separate"/>
          </w:r>
          <w:r w:rsidR="000F0F10" w:rsidRPr="000F0F10">
            <w:rPr>
              <w:rFonts w:cs="Arial"/>
              <w:noProof/>
            </w:rPr>
            <w:t>[22]</w:t>
          </w:r>
          <w:r w:rsidRPr="00774854">
            <w:rPr>
              <w:rFonts w:cs="Arial"/>
            </w:rPr>
            <w:fldChar w:fldCharType="end"/>
          </w:r>
        </w:sdtContent>
      </w:sdt>
      <w:r w:rsidRPr="00774854">
        <w:rPr>
          <w:rFonts w:cs="Arial"/>
        </w:rPr>
        <w:t>.</w:t>
      </w:r>
    </w:p>
    <w:p w14:paraId="1EC04B51" w14:textId="2517027C" w:rsidR="00245238" w:rsidRPr="00774854" w:rsidRDefault="00774854" w:rsidP="00EE6AB3">
      <w:pPr>
        <w:pStyle w:val="Heading2"/>
      </w:pPr>
      <w:bookmarkStart w:id="87" w:name="_Toc353143823"/>
      <w:bookmarkStart w:id="88" w:name="_Toc353146721"/>
      <w:bookmarkStart w:id="89" w:name="_Toc353150435"/>
      <w:bookmarkStart w:id="90" w:name="_Toc354012669"/>
      <w:r>
        <w:t>Kidsteam</w:t>
      </w:r>
      <w:bookmarkEnd w:id="87"/>
      <w:bookmarkEnd w:id="88"/>
      <w:bookmarkEnd w:id="89"/>
      <w:bookmarkEnd w:id="90"/>
      <w:r>
        <w:t xml:space="preserve"> </w:t>
      </w:r>
    </w:p>
    <w:p w14:paraId="52162376" w14:textId="53DCB5FF" w:rsidR="00FD0322" w:rsidRPr="00774854" w:rsidRDefault="00245238">
      <w:pPr>
        <w:ind w:firstLine="720"/>
        <w:rPr>
          <w:rFonts w:cs="Arial"/>
        </w:rPr>
      </w:pPr>
      <w:r w:rsidRPr="00774854">
        <w:rPr>
          <w:rFonts w:cs="Arial"/>
        </w:rPr>
        <w:t xml:space="preserve">Kidsteam is a design team consisting of adults and children (ages 7-11) </w:t>
      </w:r>
      <w:r w:rsidR="00EC1270" w:rsidRPr="00774854">
        <w:rPr>
          <w:rFonts w:cs="Arial"/>
        </w:rPr>
        <w:t>featuring collaborative</w:t>
      </w:r>
      <w:r w:rsidRPr="00774854">
        <w:rPr>
          <w:rFonts w:cs="Arial"/>
        </w:rPr>
        <w:t xml:space="preserve"> design session</w:t>
      </w:r>
      <w:r w:rsidR="00EC1270" w:rsidRPr="00774854">
        <w:rPr>
          <w:rFonts w:cs="Arial"/>
        </w:rPr>
        <w:t>s</w:t>
      </w:r>
      <w:r w:rsidRPr="00774854">
        <w:rPr>
          <w:rFonts w:cs="Arial"/>
        </w:rPr>
        <w:t xml:space="preserve"> in the</w:t>
      </w:r>
      <w:r w:rsidR="00922867">
        <w:rPr>
          <w:rFonts w:cs="Arial"/>
        </w:rPr>
        <w:t xml:space="preserve"> Human-Computer Interaction Lab</w:t>
      </w:r>
      <w:r w:rsidRPr="00774854">
        <w:rPr>
          <w:rFonts w:cs="Arial"/>
        </w:rPr>
        <w:t xml:space="preserve"> at the University of Maryland. In October 2012, Kidsteam consisted of a team of </w:t>
      </w:r>
      <w:r w:rsidR="00DB3455">
        <w:rPr>
          <w:rFonts w:cs="Arial"/>
        </w:rPr>
        <w:t>eight</w:t>
      </w:r>
      <w:r w:rsidR="00DB3455" w:rsidRPr="00774854">
        <w:rPr>
          <w:rFonts w:cs="Arial"/>
        </w:rPr>
        <w:t xml:space="preserve"> </w:t>
      </w:r>
      <w:r w:rsidR="00DB3455">
        <w:rPr>
          <w:rFonts w:cs="Arial"/>
        </w:rPr>
        <w:t>c</w:t>
      </w:r>
      <w:r w:rsidR="00DB3455" w:rsidRPr="00774854">
        <w:rPr>
          <w:rFonts w:cs="Arial"/>
        </w:rPr>
        <w:t xml:space="preserve">hildren </w:t>
      </w:r>
      <w:r w:rsidRPr="00774854">
        <w:rPr>
          <w:rFonts w:cs="Arial"/>
        </w:rPr>
        <w:t xml:space="preserve">and </w:t>
      </w:r>
      <w:r w:rsidR="00DB3455">
        <w:rPr>
          <w:rFonts w:cs="Arial"/>
        </w:rPr>
        <w:t>seven a</w:t>
      </w:r>
      <w:r w:rsidRPr="00774854">
        <w:rPr>
          <w:rFonts w:cs="Arial"/>
        </w:rPr>
        <w:t xml:space="preserve">dults. During the course of this project, we performed </w:t>
      </w:r>
      <w:r w:rsidR="00DB3455">
        <w:rPr>
          <w:rFonts w:cs="Arial"/>
        </w:rPr>
        <w:t>two</w:t>
      </w:r>
      <w:r w:rsidR="00DB3455" w:rsidRPr="00774854">
        <w:rPr>
          <w:rFonts w:cs="Arial"/>
        </w:rPr>
        <w:t xml:space="preserve"> </w:t>
      </w:r>
      <w:r w:rsidRPr="00774854">
        <w:rPr>
          <w:rFonts w:cs="Arial"/>
        </w:rPr>
        <w:t xml:space="preserve">sessions with Kidsteam to inform our design using cooperative inquiry methods and techniques </w:t>
      </w:r>
      <w:sdt>
        <w:sdtPr>
          <w:rPr>
            <w:rFonts w:cs="Arial"/>
          </w:rPr>
          <w:id w:val="881604625"/>
          <w:citation/>
        </w:sdtPr>
        <w:sdtContent>
          <w:r w:rsidR="00DC4AB7" w:rsidRPr="00774854">
            <w:rPr>
              <w:rFonts w:cs="Arial"/>
            </w:rPr>
            <w:fldChar w:fldCharType="begin"/>
          </w:r>
          <w:r w:rsidR="00DC4AB7" w:rsidRPr="00774854">
            <w:rPr>
              <w:rFonts w:cs="Arial"/>
            </w:rPr>
            <w:instrText xml:space="preserve"> CITATION Ali99 \l 1033  \m Mon</w:instrText>
          </w:r>
          <w:r w:rsidR="00DC4AB7" w:rsidRPr="00774854">
            <w:rPr>
              <w:rFonts w:cs="Arial"/>
            </w:rPr>
            <w:fldChar w:fldCharType="separate"/>
          </w:r>
          <w:r w:rsidR="000F0F10" w:rsidRPr="000F0F10">
            <w:rPr>
              <w:rFonts w:cs="Arial"/>
              <w:noProof/>
            </w:rPr>
            <w:t>[10, 30]</w:t>
          </w:r>
          <w:r w:rsidR="00DC4AB7" w:rsidRPr="00774854">
            <w:rPr>
              <w:rFonts w:cs="Arial"/>
            </w:rPr>
            <w:fldChar w:fldCharType="end"/>
          </w:r>
        </w:sdtContent>
      </w:sdt>
      <w:r w:rsidR="00DC4AB7" w:rsidRPr="00774854">
        <w:rPr>
          <w:rFonts w:cs="Arial"/>
        </w:rPr>
        <w:t>.</w:t>
      </w:r>
    </w:p>
    <w:p w14:paraId="69792874" w14:textId="6DCD7D3B" w:rsidR="00652939" w:rsidRPr="00774854" w:rsidRDefault="00774854" w:rsidP="00EE6AB3">
      <w:pPr>
        <w:pStyle w:val="Heading2"/>
        <w:rPr>
          <w:rFonts w:cs="Arial"/>
        </w:rPr>
      </w:pPr>
      <w:bookmarkStart w:id="91" w:name="_Toc353143824"/>
      <w:bookmarkStart w:id="92" w:name="_Toc353146722"/>
      <w:bookmarkStart w:id="93" w:name="_Toc353150436"/>
      <w:bookmarkStart w:id="94" w:name="_Toc354012670"/>
      <w:r>
        <w:t xml:space="preserve">Design Session 1: Robot activity &amp; drawing of iPad </w:t>
      </w:r>
      <w:r w:rsidR="00835E07">
        <w:t>application</w:t>
      </w:r>
      <w:bookmarkEnd w:id="91"/>
      <w:bookmarkEnd w:id="92"/>
      <w:bookmarkEnd w:id="93"/>
      <w:bookmarkEnd w:id="94"/>
    </w:p>
    <w:p w14:paraId="0F446714" w14:textId="2F45F073" w:rsidR="00652939" w:rsidRPr="00774854" w:rsidRDefault="00A13843" w:rsidP="00774854">
      <w:pPr>
        <w:ind w:firstLine="720"/>
        <w:rPr>
          <w:rFonts w:cs="Arial"/>
        </w:rPr>
      </w:pPr>
      <w:r>
        <w:rPr>
          <w:rFonts w:cs="Arial"/>
        </w:rPr>
        <w:t xml:space="preserve">The first session with </w:t>
      </w:r>
      <w:r w:rsidR="00D04CE5">
        <w:rPr>
          <w:rFonts w:cs="Arial"/>
        </w:rPr>
        <w:t xml:space="preserve">aimed </w:t>
      </w:r>
      <w:r>
        <w:rPr>
          <w:rFonts w:cs="Arial"/>
        </w:rPr>
        <w:t xml:space="preserve">to explore the general </w:t>
      </w:r>
      <w:r w:rsidR="004A5A7A">
        <w:rPr>
          <w:rFonts w:cs="Arial"/>
        </w:rPr>
        <w:t xml:space="preserve">high level </w:t>
      </w:r>
      <w:r>
        <w:rPr>
          <w:rFonts w:cs="Arial"/>
        </w:rPr>
        <w:t xml:space="preserve">patterns </w:t>
      </w:r>
      <w:r w:rsidR="00DB3455">
        <w:rPr>
          <w:rFonts w:cs="Arial"/>
        </w:rPr>
        <w:t xml:space="preserve">of </w:t>
      </w:r>
      <w:r>
        <w:rPr>
          <w:rFonts w:cs="Arial"/>
        </w:rPr>
        <w:t>what the children want</w:t>
      </w:r>
      <w:r w:rsidR="00DB3455">
        <w:rPr>
          <w:rFonts w:cs="Arial"/>
        </w:rPr>
        <w:t>ed</w:t>
      </w:r>
      <w:r>
        <w:rPr>
          <w:rFonts w:cs="Arial"/>
        </w:rPr>
        <w:t xml:space="preserve"> to see in </w:t>
      </w:r>
      <w:r w:rsidR="00DB3455">
        <w:rPr>
          <w:rFonts w:cs="Arial"/>
        </w:rPr>
        <w:t xml:space="preserve">the </w:t>
      </w:r>
      <w:r>
        <w:rPr>
          <w:rFonts w:cs="Arial"/>
        </w:rPr>
        <w:t xml:space="preserve">application </w:t>
      </w:r>
      <w:r w:rsidDel="00DB3455">
        <w:rPr>
          <w:rFonts w:cs="Arial"/>
        </w:rPr>
        <w:t xml:space="preserve">we </w:t>
      </w:r>
      <w:r w:rsidR="00DB3455">
        <w:rPr>
          <w:rFonts w:cs="Arial"/>
        </w:rPr>
        <w:t>sought to design</w:t>
      </w:r>
      <w:r w:rsidR="00D04CE5">
        <w:rPr>
          <w:rFonts w:cs="Arial"/>
        </w:rPr>
        <w:t>; therefore, it was open ended as</w:t>
      </w:r>
      <w:r w:rsidR="004A5A7A">
        <w:rPr>
          <w:rFonts w:cs="Arial"/>
        </w:rPr>
        <w:t xml:space="preserve"> we did not want to limit </w:t>
      </w:r>
      <w:r w:rsidR="00D04CE5">
        <w:rPr>
          <w:rFonts w:cs="Arial"/>
        </w:rPr>
        <w:t>their imagination</w:t>
      </w:r>
      <w:r>
        <w:rPr>
          <w:rFonts w:cs="Arial"/>
        </w:rPr>
        <w:t xml:space="preserve">. </w:t>
      </w:r>
      <w:r w:rsidR="00652939" w:rsidRPr="00774854">
        <w:rPr>
          <w:rFonts w:cs="Arial"/>
        </w:rPr>
        <w:t>Initially, we asked the children</w:t>
      </w:r>
      <w:r w:rsidR="00EC1270" w:rsidRPr="00774854">
        <w:rPr>
          <w:rFonts w:cs="Arial"/>
        </w:rPr>
        <w:t xml:space="preserve">, </w:t>
      </w:r>
      <w:r w:rsidR="00652939" w:rsidRPr="00774854">
        <w:rPr>
          <w:rFonts w:cs="Arial"/>
        </w:rPr>
        <w:t>and the adults</w:t>
      </w:r>
      <w:r w:rsidR="00EC1270" w:rsidRPr="00774854">
        <w:rPr>
          <w:rFonts w:cs="Arial"/>
        </w:rPr>
        <w:t xml:space="preserve">, </w:t>
      </w:r>
      <w:r w:rsidR="00652939" w:rsidRPr="00774854">
        <w:rPr>
          <w:rFonts w:cs="Arial"/>
        </w:rPr>
        <w:t>“</w:t>
      </w:r>
      <w:r w:rsidR="00044508" w:rsidRPr="00774854">
        <w:rPr>
          <w:rFonts w:cs="Arial"/>
        </w:rPr>
        <w:t>What</w:t>
      </w:r>
      <w:r w:rsidR="00652939" w:rsidRPr="00774854">
        <w:rPr>
          <w:rFonts w:cs="Arial"/>
        </w:rPr>
        <w:t xml:space="preserve"> does the word programming make you think about?” to see how well they understood the term and the concept. After receiv</w:t>
      </w:r>
      <w:r w:rsidR="00EC1270" w:rsidRPr="00774854">
        <w:rPr>
          <w:rFonts w:cs="Arial"/>
        </w:rPr>
        <w:t>ing</w:t>
      </w:r>
      <w:r w:rsidR="00652939" w:rsidRPr="00774854">
        <w:rPr>
          <w:rFonts w:cs="Arial"/>
        </w:rPr>
        <w:t xml:space="preserve"> their responses and </w:t>
      </w:r>
      <w:r w:rsidR="00EC1270" w:rsidRPr="00774854">
        <w:rPr>
          <w:rFonts w:cs="Arial"/>
        </w:rPr>
        <w:t xml:space="preserve">displaying </w:t>
      </w:r>
      <w:r w:rsidR="00652939" w:rsidRPr="00774854">
        <w:rPr>
          <w:rFonts w:cs="Arial"/>
        </w:rPr>
        <w:t xml:space="preserve">them on the whiteboard, we explained to them what programming is in simple terms. When they seemed to have </w:t>
      </w:r>
      <w:r w:rsidR="00EC1270" w:rsidRPr="00774854">
        <w:rPr>
          <w:rFonts w:cs="Arial"/>
        </w:rPr>
        <w:t>a</w:t>
      </w:r>
      <w:r w:rsidR="00652939" w:rsidRPr="00774854">
        <w:rPr>
          <w:rFonts w:cs="Arial"/>
        </w:rPr>
        <w:t xml:space="preserve"> </w:t>
      </w:r>
      <w:r w:rsidR="00EC1270" w:rsidRPr="00774854">
        <w:rPr>
          <w:rFonts w:cs="Arial"/>
        </w:rPr>
        <w:t xml:space="preserve">serviceable </w:t>
      </w:r>
      <w:r w:rsidR="00652939" w:rsidRPr="00774854">
        <w:rPr>
          <w:rFonts w:cs="Arial"/>
        </w:rPr>
        <w:t>understanding, we initiated an activity where</w:t>
      </w:r>
      <w:r w:rsidR="00EC1270" w:rsidRPr="00774854">
        <w:rPr>
          <w:rFonts w:cs="Arial"/>
        </w:rPr>
        <w:t>in</w:t>
      </w:r>
      <w:r w:rsidR="00652939" w:rsidRPr="00774854">
        <w:rPr>
          <w:rFonts w:cs="Arial"/>
        </w:rPr>
        <w:t xml:space="preserve"> one of the researchers was a </w:t>
      </w:r>
      <w:r w:rsidR="00EC1270" w:rsidRPr="00774854">
        <w:rPr>
          <w:rFonts w:cs="Arial"/>
        </w:rPr>
        <w:t>“</w:t>
      </w:r>
      <w:r w:rsidR="00652939" w:rsidRPr="00774854">
        <w:rPr>
          <w:rFonts w:cs="Arial"/>
        </w:rPr>
        <w:t>simple robot</w:t>
      </w:r>
      <w:r w:rsidR="00EC1270" w:rsidRPr="00774854">
        <w:rPr>
          <w:rFonts w:cs="Arial"/>
        </w:rPr>
        <w:t>”</w:t>
      </w:r>
      <w:r w:rsidR="004E0FEA">
        <w:rPr>
          <w:rFonts w:cs="Arial"/>
        </w:rPr>
        <w:t>;</w:t>
      </w:r>
      <w:r w:rsidR="00BF61BF">
        <w:rPr>
          <w:rFonts w:cs="Arial"/>
        </w:rPr>
        <w:t xml:space="preserve"> the goal of this activity was to demonstrate different aspects of programming to the children in an attempt to provide them with a more holistic view.</w:t>
      </w:r>
      <w:r w:rsidR="00652939" w:rsidRPr="00774854">
        <w:rPr>
          <w:rFonts w:cs="Arial"/>
        </w:rPr>
        <w:t xml:space="preserve"> </w:t>
      </w:r>
      <w:r w:rsidR="00EC1270" w:rsidRPr="00774854">
        <w:rPr>
          <w:rFonts w:cs="Arial"/>
        </w:rPr>
        <w:t xml:space="preserve">The simple robot </w:t>
      </w:r>
      <w:r w:rsidR="00652939" w:rsidRPr="00774854">
        <w:rPr>
          <w:rFonts w:cs="Arial"/>
        </w:rPr>
        <w:t>could only take simple commands. We asked the children to give her commands while</w:t>
      </w:r>
      <w:r w:rsidR="00652939" w:rsidRPr="00774854" w:rsidDel="00DB3455">
        <w:rPr>
          <w:rFonts w:cs="Arial"/>
        </w:rPr>
        <w:t xml:space="preserve"> </w:t>
      </w:r>
      <w:r w:rsidR="00DB3455">
        <w:rPr>
          <w:rFonts w:cs="Arial"/>
        </w:rPr>
        <w:t>two</w:t>
      </w:r>
      <w:r w:rsidR="00DB3455" w:rsidRPr="00774854">
        <w:rPr>
          <w:rFonts w:cs="Arial"/>
        </w:rPr>
        <w:t xml:space="preserve"> </w:t>
      </w:r>
      <w:r w:rsidR="00652939" w:rsidRPr="00774854">
        <w:rPr>
          <w:rFonts w:cs="Arial"/>
        </w:rPr>
        <w:t xml:space="preserve">researchers wrote the different commands that </w:t>
      </w:r>
      <w:r w:rsidR="00BF61BF">
        <w:rPr>
          <w:rFonts w:cs="Arial"/>
        </w:rPr>
        <w:t>the children</w:t>
      </w:r>
      <w:r w:rsidR="00652939" w:rsidRPr="00774854">
        <w:rPr>
          <w:rFonts w:cs="Arial"/>
        </w:rPr>
        <w:t xml:space="preserve"> mentioned. Their goal was to get the ‘robot’ from one spot in the hallway to another, while avoiding obstacles. After they completed the task successfully, we gave them </w:t>
      </w:r>
      <w:r w:rsidR="00BF61BF">
        <w:rPr>
          <w:rFonts w:cs="Arial"/>
        </w:rPr>
        <w:t>the</w:t>
      </w:r>
      <w:r w:rsidR="00652939" w:rsidRPr="00774854">
        <w:rPr>
          <w:rFonts w:cs="Arial"/>
        </w:rPr>
        <w:t xml:space="preserve"> list of commands that </w:t>
      </w:r>
      <w:r w:rsidR="00AE2611">
        <w:rPr>
          <w:rFonts w:cs="Arial"/>
        </w:rPr>
        <w:t xml:space="preserve">were </w:t>
      </w:r>
      <w:r w:rsidR="00652939" w:rsidRPr="00774854">
        <w:rPr>
          <w:rFonts w:cs="Arial"/>
        </w:rPr>
        <w:t xml:space="preserve">derived from the activity, </w:t>
      </w:r>
      <w:r w:rsidR="00044508">
        <w:rPr>
          <w:rFonts w:cs="Arial"/>
        </w:rPr>
        <w:t xml:space="preserve">which </w:t>
      </w:r>
      <w:r w:rsidR="00652939" w:rsidRPr="00774854">
        <w:rPr>
          <w:rFonts w:cs="Arial"/>
        </w:rPr>
        <w:t>the</w:t>
      </w:r>
      <w:r w:rsidR="00044508">
        <w:rPr>
          <w:rFonts w:cs="Arial"/>
        </w:rPr>
        <w:t>y had to put in the right order so as</w:t>
      </w:r>
      <w:r w:rsidR="00652939" w:rsidRPr="00774854">
        <w:rPr>
          <w:rFonts w:cs="Arial"/>
        </w:rPr>
        <w:t xml:space="preserve"> to write a ‘list of directions’ that would always take any robot from the starting point to the end (a map was used for help). </w:t>
      </w:r>
      <w:r w:rsidR="00833320">
        <w:rPr>
          <w:rFonts w:cs="Arial"/>
        </w:rPr>
        <w:t>The researchers were concurrently drawing t</w:t>
      </w:r>
      <w:r w:rsidR="00652939" w:rsidRPr="00774854">
        <w:rPr>
          <w:rFonts w:cs="Arial"/>
        </w:rPr>
        <w:t xml:space="preserve">heir instructions on the map to show the results of their commands. </w:t>
      </w:r>
      <w:r w:rsidR="00AE2611">
        <w:rPr>
          <w:rFonts w:cs="Arial"/>
        </w:rPr>
        <w:t>Finally</w:t>
      </w:r>
      <w:r w:rsidR="00EC1270" w:rsidRPr="00774854">
        <w:rPr>
          <w:rFonts w:cs="Arial"/>
        </w:rPr>
        <w:t>,</w:t>
      </w:r>
      <w:r w:rsidR="00652939" w:rsidRPr="00774854">
        <w:rPr>
          <w:rFonts w:cs="Arial"/>
        </w:rPr>
        <w:t xml:space="preserve"> the children were split into 4 groups of 2 (with accompanying adults) and were asked to draw an iPad </w:t>
      </w:r>
      <w:r w:rsidR="00835E07">
        <w:rPr>
          <w:rFonts w:cs="Arial"/>
        </w:rPr>
        <w:t>application</w:t>
      </w:r>
      <w:r w:rsidR="00652939" w:rsidRPr="00774854">
        <w:rPr>
          <w:rFonts w:cs="Arial"/>
        </w:rPr>
        <w:t xml:space="preserve"> to </w:t>
      </w:r>
      <w:r w:rsidR="00B71478">
        <w:rPr>
          <w:rFonts w:cs="Arial"/>
        </w:rPr>
        <w:t>help</w:t>
      </w:r>
      <w:r w:rsidR="00652939" w:rsidRPr="00774854">
        <w:rPr>
          <w:rFonts w:cs="Arial"/>
        </w:rPr>
        <w:t xml:space="preserve"> younger children </w:t>
      </w:r>
      <w:r w:rsidR="00B71478">
        <w:rPr>
          <w:rFonts w:cs="Arial"/>
        </w:rPr>
        <w:t>learn</w:t>
      </w:r>
      <w:r w:rsidR="00652939" w:rsidRPr="00774854">
        <w:rPr>
          <w:rFonts w:cs="Arial"/>
        </w:rPr>
        <w:t xml:space="preserve"> how to do something similar to what they just did</w:t>
      </w:r>
      <w:r w:rsidR="004E0FEA">
        <w:rPr>
          <w:rFonts w:cs="Arial"/>
        </w:rPr>
        <w:t xml:space="preserve"> (</w:t>
      </w:r>
      <w:r w:rsidR="004E0FEA">
        <w:rPr>
          <w:rFonts w:cs="Arial"/>
        </w:rPr>
        <w:fldChar w:fldCharType="begin"/>
      </w:r>
      <w:r w:rsidR="004E0FEA">
        <w:rPr>
          <w:rFonts w:cs="Arial"/>
        </w:rPr>
        <w:instrText xml:space="preserve"> REF _Ref353141473 \h </w:instrText>
      </w:r>
      <w:r w:rsidR="004E0FEA">
        <w:rPr>
          <w:rFonts w:cs="Arial"/>
        </w:rPr>
      </w:r>
      <w:r w:rsidR="004E0FEA">
        <w:rPr>
          <w:rFonts w:cs="Arial"/>
        </w:rPr>
        <w:fldChar w:fldCharType="separate"/>
      </w:r>
      <w:r w:rsidR="00E7013B">
        <w:t xml:space="preserve">Figure </w:t>
      </w:r>
      <w:r w:rsidR="00E7013B">
        <w:rPr>
          <w:noProof/>
        </w:rPr>
        <w:t>6</w:t>
      </w:r>
      <w:r w:rsidR="00E7013B">
        <w:t>.</w:t>
      </w:r>
      <w:r w:rsidR="00E7013B">
        <w:rPr>
          <w:noProof/>
        </w:rPr>
        <w:t>1</w:t>
      </w:r>
      <w:r w:rsidR="004E0FEA">
        <w:rPr>
          <w:rFonts w:cs="Arial"/>
        </w:rPr>
        <w:fldChar w:fldCharType="end"/>
      </w:r>
      <w:r w:rsidR="004E0FEA">
        <w:rPr>
          <w:rFonts w:cs="Arial"/>
        </w:rPr>
        <w:t>)</w:t>
      </w:r>
      <w:r w:rsidR="00BF61BF">
        <w:rPr>
          <w:rFonts w:cs="Arial"/>
        </w:rPr>
        <w:t>. The children were specifically asked to imagine what they would want if they were younger and what they would design for their younger sibling.</w:t>
      </w:r>
    </w:p>
    <w:p w14:paraId="1180A3C1" w14:textId="77777777" w:rsidR="004E0FEA" w:rsidRDefault="004E0FEA" w:rsidP="004E0FEA">
      <w:pPr>
        <w:keepNext/>
        <w:ind w:firstLine="720"/>
        <w:jc w:val="center"/>
      </w:pPr>
      <w:r>
        <w:rPr>
          <w:rFonts w:cs="Arial"/>
          <w:noProof/>
        </w:rPr>
        <w:lastRenderedPageBreak/>
        <w:drawing>
          <wp:inline distT="0" distB="0" distL="0" distR="0" wp14:anchorId="244A723C" wp14:editId="3AC7417D">
            <wp:extent cx="2029968" cy="2798064"/>
            <wp:effectExtent l="15875" t="22225" r="24765" b="24765"/>
            <wp:docPr id="13" name="Picture 13" descr="C:\Users\Squawk\Downloads\Emily_Emma_Kat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quawk\Downloads\Emily_Emma_Kate_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2029968" cy="2798064"/>
                    </a:xfrm>
                    <a:prstGeom prst="rect">
                      <a:avLst/>
                    </a:prstGeom>
                    <a:noFill/>
                    <a:ln>
                      <a:solidFill>
                        <a:schemeClr val="accent1"/>
                      </a:solidFill>
                    </a:ln>
                  </pic:spPr>
                </pic:pic>
              </a:graphicData>
            </a:graphic>
          </wp:inline>
        </w:drawing>
      </w:r>
    </w:p>
    <w:p w14:paraId="33E7B321" w14:textId="07F61D4D" w:rsidR="004E0FEA" w:rsidRDefault="004E0FEA" w:rsidP="004E0FEA">
      <w:pPr>
        <w:pStyle w:val="Caption"/>
        <w:jc w:val="center"/>
        <w:rPr>
          <w:rFonts w:cs="Arial"/>
        </w:rPr>
      </w:pPr>
      <w:r>
        <w:t xml:space="preserve">               </w:t>
      </w:r>
      <w:bookmarkStart w:id="95" w:name="_Ref353141469"/>
      <w:bookmarkStart w:id="96" w:name="_Ref353141473"/>
      <w:r>
        <w:t xml:space="preserve">Figure </w:t>
      </w:r>
      <w:fldSimple w:instr=" STYLEREF 1 \s ">
        <w:r w:rsidR="00E7013B">
          <w:rPr>
            <w:noProof/>
          </w:rPr>
          <w:t>6</w:t>
        </w:r>
      </w:fldSimple>
      <w:r>
        <w:t>.</w:t>
      </w:r>
      <w:fldSimple w:instr=" SEQ Figure \* ARABIC \s 1 ">
        <w:r w:rsidR="00E7013B">
          <w:rPr>
            <w:noProof/>
          </w:rPr>
          <w:t>1</w:t>
        </w:r>
      </w:fldSimple>
      <w:bookmarkEnd w:id="96"/>
      <w:r>
        <w:t xml:space="preserve"> – Example of drawing from Kidsteam Session 1</w:t>
      </w:r>
      <w:bookmarkEnd w:id="95"/>
    </w:p>
    <w:p w14:paraId="4E332DED" w14:textId="34469191" w:rsidR="00FD0322" w:rsidRPr="00774854" w:rsidRDefault="00652939">
      <w:pPr>
        <w:ind w:firstLine="720"/>
        <w:rPr>
          <w:rFonts w:cs="Arial"/>
        </w:rPr>
      </w:pPr>
      <w:r w:rsidRPr="00774854">
        <w:rPr>
          <w:rFonts w:cs="Arial"/>
        </w:rPr>
        <w:t xml:space="preserve">The analysis was done in </w:t>
      </w:r>
      <w:r w:rsidR="00AE2611">
        <w:rPr>
          <w:rFonts w:cs="Arial"/>
        </w:rPr>
        <w:t>three</w:t>
      </w:r>
      <w:r w:rsidRPr="00774854">
        <w:rPr>
          <w:rFonts w:cs="Arial"/>
        </w:rPr>
        <w:t xml:space="preserve"> parts. First, while the design ideas were being presented, a researcher asked questions and wrote everything that was described on a whiteboard. After all the teams had presented, </w:t>
      </w:r>
      <w:r w:rsidR="00AE2611">
        <w:rPr>
          <w:rFonts w:cs="Arial"/>
        </w:rPr>
        <w:t>five</w:t>
      </w:r>
      <w:r w:rsidRPr="00774854">
        <w:rPr>
          <w:rFonts w:cs="Arial"/>
        </w:rPr>
        <w:t xml:space="preserve"> researchers and the children talked about overar</w:t>
      </w:r>
      <w:r w:rsidR="00FB5F56">
        <w:rPr>
          <w:rFonts w:cs="Arial"/>
        </w:rPr>
        <w:t>ching themes and marked</w:t>
      </w:r>
      <w:r w:rsidRPr="00774854">
        <w:rPr>
          <w:rFonts w:cs="Arial"/>
        </w:rPr>
        <w:t xml:space="preserve"> the whiteboard </w:t>
      </w:r>
      <w:r w:rsidR="00BF61BF">
        <w:rPr>
          <w:rFonts w:cs="Arial"/>
        </w:rPr>
        <w:t xml:space="preserve">with </w:t>
      </w:r>
      <w:r w:rsidR="00FB5F56">
        <w:rPr>
          <w:rFonts w:cs="Arial"/>
        </w:rPr>
        <w:t xml:space="preserve">the </w:t>
      </w:r>
      <w:r w:rsidR="00BF61BF">
        <w:rPr>
          <w:rFonts w:cs="Arial"/>
        </w:rPr>
        <w:t>“big ideas”</w:t>
      </w:r>
      <w:r w:rsidRPr="00774854">
        <w:rPr>
          <w:rFonts w:cs="Arial"/>
        </w:rPr>
        <w:t>. Second, shortly after the session was complete</w:t>
      </w:r>
      <w:r w:rsidR="00AE2611">
        <w:rPr>
          <w:rFonts w:cs="Arial"/>
        </w:rPr>
        <w:t>d</w:t>
      </w:r>
      <w:r w:rsidRPr="00774854">
        <w:rPr>
          <w:rFonts w:cs="Arial"/>
        </w:rPr>
        <w:t xml:space="preserve">, the researchers debriefed while analyzing their observations (written or </w:t>
      </w:r>
      <w:r w:rsidR="004C530F">
        <w:rPr>
          <w:rFonts w:cs="Arial"/>
        </w:rPr>
        <w:t>verbal</w:t>
      </w:r>
      <w:r w:rsidRPr="00774854">
        <w:rPr>
          <w:rFonts w:cs="Arial"/>
        </w:rPr>
        <w:t xml:space="preserve">) and </w:t>
      </w:r>
      <w:r w:rsidR="00AE2611">
        <w:rPr>
          <w:rFonts w:cs="Arial"/>
        </w:rPr>
        <w:t>discussed</w:t>
      </w:r>
      <w:r w:rsidRPr="00774854">
        <w:rPr>
          <w:rFonts w:cs="Arial"/>
        </w:rPr>
        <w:t xml:space="preserve"> the</w:t>
      </w:r>
      <w:r w:rsidR="00AE2611">
        <w:rPr>
          <w:rFonts w:cs="Arial"/>
        </w:rPr>
        <w:t>ir</w:t>
      </w:r>
      <w:r w:rsidRPr="00774854">
        <w:rPr>
          <w:rFonts w:cs="Arial"/>
        </w:rPr>
        <w:t xml:space="preserve"> ideas and how they relate to each other and the process. Last, the artefacts</w:t>
      </w:r>
      <w:r w:rsidR="00AE2611">
        <w:rPr>
          <w:rFonts w:cs="Arial"/>
        </w:rPr>
        <w:t xml:space="preserve"> were</w:t>
      </w:r>
      <w:r w:rsidRPr="00774854">
        <w:rPr>
          <w:rFonts w:cs="Arial"/>
        </w:rPr>
        <w:t xml:space="preserve"> collected (</w:t>
      </w:r>
      <w:r w:rsidR="00AE2611">
        <w:rPr>
          <w:rFonts w:cs="Arial"/>
        </w:rPr>
        <w:t xml:space="preserve">e.g., </w:t>
      </w:r>
      <w:r w:rsidRPr="00774854">
        <w:rPr>
          <w:rFonts w:cs="Arial"/>
        </w:rPr>
        <w:t xml:space="preserve">notes from the researchers, drawings and pictures) </w:t>
      </w:r>
      <w:r w:rsidR="00AE2611">
        <w:rPr>
          <w:rFonts w:cs="Arial"/>
        </w:rPr>
        <w:t>and</w:t>
      </w:r>
      <w:r w:rsidRPr="00774854">
        <w:rPr>
          <w:rFonts w:cs="Arial"/>
        </w:rPr>
        <w:t xml:space="preserve"> analyzed and code</w:t>
      </w:r>
      <w:r w:rsidR="00DC4AB7" w:rsidRPr="00774854">
        <w:rPr>
          <w:rFonts w:cs="Arial"/>
        </w:rPr>
        <w:t xml:space="preserve">d </w:t>
      </w:r>
      <w:r w:rsidR="00A13843">
        <w:rPr>
          <w:rFonts w:cs="Arial"/>
        </w:rPr>
        <w:t xml:space="preserve">by one researcher </w:t>
      </w:r>
      <w:r w:rsidR="00DC4AB7" w:rsidRPr="00774854">
        <w:rPr>
          <w:rFonts w:cs="Arial"/>
        </w:rPr>
        <w:t xml:space="preserve">using open coding principles </w:t>
      </w:r>
      <w:sdt>
        <w:sdtPr>
          <w:rPr>
            <w:rFonts w:cs="Arial"/>
          </w:rPr>
          <w:id w:val="-345718141"/>
          <w:citation/>
        </w:sdtPr>
        <w:sdtContent>
          <w:r w:rsidR="00DC4AB7" w:rsidRPr="00774854">
            <w:rPr>
              <w:rFonts w:cs="Arial"/>
            </w:rPr>
            <w:fldChar w:fldCharType="begin"/>
          </w:r>
          <w:r w:rsidR="00DC4AB7" w:rsidRPr="00774854">
            <w:rPr>
              <w:rFonts w:cs="Arial"/>
            </w:rPr>
            <w:instrText xml:space="preserve"> CITATION Jul07 \l 1033  \m Qua87</w:instrText>
          </w:r>
          <w:r w:rsidR="00DC4AB7" w:rsidRPr="00774854">
            <w:rPr>
              <w:rFonts w:cs="Arial"/>
            </w:rPr>
            <w:fldChar w:fldCharType="separate"/>
          </w:r>
          <w:r w:rsidR="000F0F10" w:rsidRPr="000F0F10">
            <w:rPr>
              <w:rFonts w:cs="Arial"/>
              <w:noProof/>
            </w:rPr>
            <w:t>[31, 32]</w:t>
          </w:r>
          <w:r w:rsidR="00DC4AB7" w:rsidRPr="00774854">
            <w:rPr>
              <w:rFonts w:cs="Arial"/>
            </w:rPr>
            <w:fldChar w:fldCharType="end"/>
          </w:r>
        </w:sdtContent>
      </w:sdt>
      <w:r w:rsidR="00DC4AB7" w:rsidRPr="00774854">
        <w:rPr>
          <w:rFonts w:cs="Arial"/>
        </w:rPr>
        <w:t>.</w:t>
      </w:r>
    </w:p>
    <w:p w14:paraId="6B17856F" w14:textId="4A48FFC6" w:rsidR="00FD0322" w:rsidRPr="00774854" w:rsidRDefault="00652939">
      <w:pPr>
        <w:ind w:firstLine="720"/>
        <w:rPr>
          <w:rFonts w:cs="Arial"/>
        </w:rPr>
      </w:pPr>
      <w:r w:rsidRPr="00774854">
        <w:rPr>
          <w:rFonts w:cs="Arial"/>
        </w:rPr>
        <w:t>When answering the question “</w:t>
      </w:r>
      <w:r w:rsidR="00EC1270" w:rsidRPr="00774854">
        <w:rPr>
          <w:rFonts w:cs="Arial"/>
        </w:rPr>
        <w:t>w</w:t>
      </w:r>
      <w:r w:rsidRPr="00774854">
        <w:rPr>
          <w:rFonts w:cs="Arial"/>
        </w:rPr>
        <w:t xml:space="preserve">hat does the word </w:t>
      </w:r>
      <w:r w:rsidR="00AE2611">
        <w:rPr>
          <w:rFonts w:cs="Arial"/>
        </w:rPr>
        <w:t>p</w:t>
      </w:r>
      <w:r w:rsidRPr="00774854">
        <w:rPr>
          <w:rFonts w:cs="Arial"/>
        </w:rPr>
        <w:t>rogramming make you think about</w:t>
      </w:r>
      <w:r w:rsidR="00EC1270" w:rsidRPr="00774854">
        <w:rPr>
          <w:rFonts w:cs="Arial"/>
        </w:rPr>
        <w:t>,</w:t>
      </w:r>
      <w:r w:rsidRPr="00774854">
        <w:rPr>
          <w:rFonts w:cs="Arial"/>
        </w:rPr>
        <w:t xml:space="preserve">” it became clear that </w:t>
      </w:r>
      <w:r w:rsidR="00BF61BF">
        <w:rPr>
          <w:rFonts w:cs="Arial"/>
        </w:rPr>
        <w:t>all the children</w:t>
      </w:r>
      <w:r w:rsidRPr="00774854">
        <w:rPr>
          <w:rFonts w:cs="Arial"/>
        </w:rPr>
        <w:t xml:space="preserve"> knew it </w:t>
      </w:r>
      <w:r w:rsidR="00EC1270" w:rsidRPr="00774854">
        <w:rPr>
          <w:rFonts w:cs="Arial"/>
        </w:rPr>
        <w:t>related</w:t>
      </w:r>
      <w:r w:rsidRPr="00774854">
        <w:rPr>
          <w:rFonts w:cs="Arial"/>
        </w:rPr>
        <w:t xml:space="preserve"> to technology and/or video games</w:t>
      </w:r>
      <w:r w:rsidR="00AE2611">
        <w:rPr>
          <w:rFonts w:cs="Arial"/>
        </w:rPr>
        <w:t>.</w:t>
      </w:r>
      <w:r w:rsidR="00BF61BF">
        <w:rPr>
          <w:rFonts w:cs="Arial"/>
        </w:rPr>
        <w:t xml:space="preserve"> </w:t>
      </w:r>
      <w:r w:rsidR="00AE2611">
        <w:rPr>
          <w:rFonts w:cs="Arial"/>
        </w:rPr>
        <w:t>That said, m</w:t>
      </w:r>
      <w:r w:rsidRPr="00774854">
        <w:rPr>
          <w:rFonts w:cs="Arial"/>
        </w:rPr>
        <w:t xml:space="preserve">ost </w:t>
      </w:r>
      <w:r w:rsidR="00EC1270" w:rsidRPr="00774854">
        <w:rPr>
          <w:rFonts w:cs="Arial"/>
        </w:rPr>
        <w:t xml:space="preserve">did not </w:t>
      </w:r>
      <w:r w:rsidRPr="00774854">
        <w:rPr>
          <w:rFonts w:cs="Arial"/>
        </w:rPr>
        <w:t xml:space="preserve">have a </w:t>
      </w:r>
      <w:r w:rsidR="00AE2611">
        <w:rPr>
          <w:rFonts w:cs="Arial"/>
        </w:rPr>
        <w:t>clear</w:t>
      </w:r>
      <w:r w:rsidRPr="00774854">
        <w:rPr>
          <w:rFonts w:cs="Arial"/>
        </w:rPr>
        <w:t xml:space="preserve"> understanding of why programming exists. The robot activity indicated that the children may </w:t>
      </w:r>
      <w:r w:rsidR="00133249">
        <w:rPr>
          <w:rFonts w:cs="Arial"/>
        </w:rPr>
        <w:t xml:space="preserve">have </w:t>
      </w:r>
      <w:r w:rsidRPr="00774854">
        <w:rPr>
          <w:rFonts w:cs="Arial"/>
        </w:rPr>
        <w:t>lack</w:t>
      </w:r>
      <w:r w:rsidR="00133249">
        <w:rPr>
          <w:rFonts w:cs="Arial"/>
        </w:rPr>
        <w:t>ed</w:t>
      </w:r>
      <w:r w:rsidRPr="00774854">
        <w:rPr>
          <w:rFonts w:cs="Arial"/>
        </w:rPr>
        <w:t xml:space="preserve"> a clear understanding of what programming is, </w:t>
      </w:r>
      <w:r w:rsidR="00173431" w:rsidRPr="00774854">
        <w:rPr>
          <w:rFonts w:cs="Arial"/>
        </w:rPr>
        <w:t xml:space="preserve">since they could not disassociate it from the robot or make any inferences about other areas to which it would apply. However, </w:t>
      </w:r>
      <w:r w:rsidRPr="00774854">
        <w:rPr>
          <w:rFonts w:cs="Arial"/>
        </w:rPr>
        <w:t xml:space="preserve">they </w:t>
      </w:r>
      <w:r w:rsidR="009D7E8A">
        <w:rPr>
          <w:rFonts w:cs="Arial"/>
        </w:rPr>
        <w:t>had</w:t>
      </w:r>
      <w:r w:rsidRPr="00774854">
        <w:rPr>
          <w:rFonts w:cs="Arial"/>
        </w:rPr>
        <w:t xml:space="preserve"> (or quickly </w:t>
      </w:r>
      <w:r w:rsidR="009D7E8A">
        <w:rPr>
          <w:rFonts w:cs="Arial"/>
        </w:rPr>
        <w:t>gained</w:t>
      </w:r>
      <w:r w:rsidRPr="00774854">
        <w:rPr>
          <w:rFonts w:cs="Arial"/>
        </w:rPr>
        <w:t xml:space="preserve">) </w:t>
      </w:r>
      <w:r w:rsidR="009D7E8A">
        <w:rPr>
          <w:rFonts w:cs="Arial"/>
        </w:rPr>
        <w:t xml:space="preserve">a </w:t>
      </w:r>
      <w:r w:rsidR="00FC0014">
        <w:rPr>
          <w:rFonts w:cs="Arial"/>
        </w:rPr>
        <w:t>rudimentary</w:t>
      </w:r>
      <w:r w:rsidR="009D7E8A">
        <w:rPr>
          <w:rFonts w:cs="Arial"/>
        </w:rPr>
        <w:t xml:space="preserve"> understanding of</w:t>
      </w:r>
      <w:r w:rsidRPr="00774854">
        <w:rPr>
          <w:rFonts w:cs="Arial"/>
        </w:rPr>
        <w:t xml:space="preserve"> the concepts o</w:t>
      </w:r>
      <w:r w:rsidR="00044508">
        <w:rPr>
          <w:rFonts w:cs="Arial"/>
        </w:rPr>
        <w:t xml:space="preserve">f syntax, semantics, iteration, </w:t>
      </w:r>
      <w:r w:rsidRPr="00774854">
        <w:rPr>
          <w:rFonts w:cs="Arial"/>
        </w:rPr>
        <w:t>parameter passing</w:t>
      </w:r>
      <w:r w:rsidR="00044508">
        <w:rPr>
          <w:rFonts w:cs="Arial"/>
        </w:rPr>
        <w:t>,</w:t>
      </w:r>
      <w:r w:rsidRPr="00774854">
        <w:rPr>
          <w:rFonts w:cs="Arial"/>
        </w:rPr>
        <w:t xml:space="preserve"> and compound procedures </w:t>
      </w:r>
      <w:sdt>
        <w:sdtPr>
          <w:rPr>
            <w:rFonts w:cs="Arial"/>
          </w:rPr>
          <w:id w:val="501401298"/>
          <w:citation/>
        </w:sdtPr>
        <w:sdtContent>
          <w:r w:rsidR="00DC4AB7" w:rsidRPr="00774854">
            <w:rPr>
              <w:rFonts w:cs="Arial"/>
            </w:rPr>
            <w:fldChar w:fldCharType="begin"/>
          </w:r>
          <w:r w:rsidR="00DC4AB7" w:rsidRPr="00774854">
            <w:rPr>
              <w:rFonts w:cs="Arial"/>
            </w:rPr>
            <w:instrText xml:space="preserve"> CITATION Leo10 \l 1033 </w:instrText>
          </w:r>
          <w:r w:rsidR="00DC4AB7" w:rsidRPr="00774854">
            <w:rPr>
              <w:rFonts w:cs="Arial"/>
            </w:rPr>
            <w:fldChar w:fldCharType="separate"/>
          </w:r>
          <w:r w:rsidR="000F0F10" w:rsidRPr="000F0F10">
            <w:rPr>
              <w:rFonts w:cs="Arial"/>
              <w:noProof/>
            </w:rPr>
            <w:t>[3]</w:t>
          </w:r>
          <w:r w:rsidR="00DC4AB7" w:rsidRPr="00774854">
            <w:rPr>
              <w:rFonts w:cs="Arial"/>
            </w:rPr>
            <w:fldChar w:fldCharType="end"/>
          </w:r>
        </w:sdtContent>
      </w:sdt>
      <w:r w:rsidR="00173431" w:rsidRPr="00774854">
        <w:rPr>
          <w:rFonts w:cs="Arial"/>
        </w:rPr>
        <w:t xml:space="preserve"> after they were shortly explained to them</w:t>
      </w:r>
      <w:r w:rsidR="00EC1270" w:rsidRPr="00774854">
        <w:rPr>
          <w:rFonts w:cs="Arial"/>
        </w:rPr>
        <w:t>.</w:t>
      </w:r>
      <w:r w:rsidRPr="00774854">
        <w:rPr>
          <w:rFonts w:cs="Arial"/>
        </w:rPr>
        <w:t xml:space="preserve"> Even though the children were </w:t>
      </w:r>
      <w:r w:rsidR="00FA1E39">
        <w:rPr>
          <w:rFonts w:cs="Arial"/>
        </w:rPr>
        <w:t>prompted</w:t>
      </w:r>
      <w:r w:rsidRPr="00774854">
        <w:rPr>
          <w:rFonts w:cs="Arial"/>
        </w:rPr>
        <w:t xml:space="preserve"> to </w:t>
      </w:r>
      <w:r w:rsidR="009D7E8A">
        <w:rPr>
          <w:rFonts w:cs="Arial"/>
        </w:rPr>
        <w:t>n</w:t>
      </w:r>
      <w:r w:rsidRPr="00774854">
        <w:rPr>
          <w:rFonts w:cs="Arial"/>
        </w:rPr>
        <w:t xml:space="preserve"> during the drawing phase, the prototypes that they designed revolved around robots. </w:t>
      </w:r>
      <w:r w:rsidR="00CC1B56" w:rsidRPr="00774854">
        <w:rPr>
          <w:rFonts w:cs="Arial"/>
        </w:rPr>
        <w:t>We believe that this fact implies that they associate programming</w:t>
      </w:r>
      <w:r w:rsidRPr="00774854">
        <w:rPr>
          <w:rFonts w:cs="Arial"/>
        </w:rPr>
        <w:t xml:space="preserve"> with technology and machines and that they liked robots</w:t>
      </w:r>
      <w:r w:rsidR="00CC1B56" w:rsidRPr="00774854">
        <w:rPr>
          <w:rFonts w:cs="Arial"/>
        </w:rPr>
        <w:t xml:space="preserve">, </w:t>
      </w:r>
      <w:r w:rsidR="00133249">
        <w:rPr>
          <w:rFonts w:cs="Arial"/>
        </w:rPr>
        <w:t>but</w:t>
      </w:r>
      <w:r w:rsidR="00CC1B56" w:rsidRPr="00774854">
        <w:rPr>
          <w:rFonts w:cs="Arial"/>
        </w:rPr>
        <w:t xml:space="preserve"> not that they did not grasp the concept of programming.</w:t>
      </w:r>
    </w:p>
    <w:p w14:paraId="0066EC1D" w14:textId="10E749E5" w:rsidR="00FD0322" w:rsidRPr="00774854" w:rsidRDefault="00652939">
      <w:pPr>
        <w:ind w:firstLine="720"/>
        <w:rPr>
          <w:rFonts w:cs="Arial"/>
        </w:rPr>
      </w:pPr>
      <w:r w:rsidRPr="00774854">
        <w:rPr>
          <w:rFonts w:cs="Arial"/>
        </w:rPr>
        <w:t xml:space="preserve"> As far as game mechanics were concerned, separate levels and modules were present in all of the </w:t>
      </w:r>
      <w:r w:rsidR="000A048B">
        <w:rPr>
          <w:rFonts w:cs="Arial"/>
        </w:rPr>
        <w:t xml:space="preserve">group </w:t>
      </w:r>
      <w:r w:rsidRPr="00774854">
        <w:rPr>
          <w:rFonts w:cs="Arial"/>
        </w:rPr>
        <w:t>designs (as opposed to a sandbox world or other game mechanics). The levels did not only signify progression in the game, but also difficulty (e.g.</w:t>
      </w:r>
      <w:r w:rsidR="00FA1E39">
        <w:rPr>
          <w:rFonts w:cs="Arial"/>
        </w:rPr>
        <w:t>,</w:t>
      </w:r>
      <w:r w:rsidRPr="00774854">
        <w:rPr>
          <w:rFonts w:cs="Arial"/>
        </w:rPr>
        <w:t xml:space="preserve"> commands like turn clockwise might not be understood by all young children). All </w:t>
      </w:r>
      <w:r w:rsidR="000A048B">
        <w:rPr>
          <w:rFonts w:cs="Arial"/>
        </w:rPr>
        <w:t>groups</w:t>
      </w:r>
      <w:r w:rsidRPr="00774854">
        <w:rPr>
          <w:rFonts w:cs="Arial"/>
        </w:rPr>
        <w:t xml:space="preserve"> included an element of collecting items in their design, as well as obstacles and/or traps. Another overarching theme was development i.e., upgrading and customizing your </w:t>
      </w:r>
      <w:r w:rsidR="00E87666" w:rsidRPr="00774854">
        <w:rPr>
          <w:rFonts w:cs="Arial"/>
        </w:rPr>
        <w:t>robot</w:t>
      </w:r>
      <w:r w:rsidR="0068221F" w:rsidRPr="00774854">
        <w:rPr>
          <w:rFonts w:cs="Arial"/>
        </w:rPr>
        <w:t xml:space="preserve"> (or possibly other character)</w:t>
      </w:r>
      <w:r w:rsidRPr="00774854">
        <w:rPr>
          <w:rFonts w:cs="Arial"/>
        </w:rPr>
        <w:t xml:space="preserve">. </w:t>
      </w:r>
      <w:r w:rsidR="000A048B">
        <w:rPr>
          <w:rFonts w:cs="Arial"/>
        </w:rPr>
        <w:t>Furthermore</w:t>
      </w:r>
      <w:r w:rsidRPr="00774854">
        <w:rPr>
          <w:rFonts w:cs="Arial"/>
        </w:rPr>
        <w:t>, castles, mazes, and teleporting were mentioned often</w:t>
      </w:r>
      <w:r w:rsidR="000A048B">
        <w:rPr>
          <w:rFonts w:cs="Arial"/>
        </w:rPr>
        <w:t>, while o</w:t>
      </w:r>
      <w:r w:rsidRPr="00774854">
        <w:rPr>
          <w:rFonts w:cs="Arial"/>
        </w:rPr>
        <w:t xml:space="preserve">ther ideas included dodgeball and racing. An interesting observation was that all of the teams had draggable interface elements. </w:t>
      </w:r>
      <w:r w:rsidR="00FA1E39">
        <w:rPr>
          <w:rFonts w:cs="Arial"/>
        </w:rPr>
        <w:t>Finally</w:t>
      </w:r>
      <w:r w:rsidR="004E0FEA">
        <w:rPr>
          <w:rFonts w:cs="Arial"/>
        </w:rPr>
        <w:t>, k</w:t>
      </w:r>
      <w:r w:rsidRPr="00774854">
        <w:rPr>
          <w:rFonts w:cs="Arial"/>
        </w:rPr>
        <w:t xml:space="preserve">eeping in mind that they were designing an application for children </w:t>
      </w:r>
      <w:r w:rsidRPr="00774854">
        <w:rPr>
          <w:rFonts w:cs="Arial"/>
        </w:rPr>
        <w:lastRenderedPageBreak/>
        <w:t xml:space="preserve">that </w:t>
      </w:r>
      <w:r w:rsidR="00D64C28">
        <w:rPr>
          <w:rFonts w:cs="Arial"/>
        </w:rPr>
        <w:t>cannot</w:t>
      </w:r>
      <w:r w:rsidRPr="00774854">
        <w:rPr>
          <w:rFonts w:cs="Arial"/>
        </w:rPr>
        <w:t xml:space="preserve"> read, most of the teams focused on large pictures on buttons and/or reading things out loud multiple times for the user.</w:t>
      </w:r>
    </w:p>
    <w:p w14:paraId="0C337F8B" w14:textId="65B33EF1" w:rsidR="00652939" w:rsidRPr="00774854" w:rsidRDefault="0060651E" w:rsidP="00EE6AB3">
      <w:pPr>
        <w:pStyle w:val="Heading3"/>
      </w:pPr>
      <w:r>
        <w:t>Effect on the design</w:t>
      </w:r>
    </w:p>
    <w:p w14:paraId="5B536655" w14:textId="3E227C18" w:rsidR="00FD0322" w:rsidRPr="00774854" w:rsidRDefault="00C23D8E">
      <w:pPr>
        <w:ind w:firstLine="720"/>
        <w:rPr>
          <w:rFonts w:cs="Arial"/>
        </w:rPr>
      </w:pPr>
      <w:r>
        <w:rPr>
          <w:rFonts w:cs="Arial"/>
        </w:rPr>
        <w:t>After the data was analyzed, a</w:t>
      </w:r>
      <w:r w:rsidR="004E0FEA">
        <w:rPr>
          <w:rFonts w:cs="Arial"/>
        </w:rPr>
        <w:t xml:space="preserve"> researcher designed the first </w:t>
      </w:r>
      <w:r w:rsidR="00754DE0">
        <w:rPr>
          <w:rFonts w:cs="Arial"/>
        </w:rPr>
        <w:t>wireframe</w:t>
      </w:r>
      <w:r w:rsidR="004E0FEA">
        <w:rPr>
          <w:rFonts w:cs="Arial"/>
        </w:rPr>
        <w:t xml:space="preserve"> of the application</w:t>
      </w:r>
      <w:r w:rsidR="002C2734">
        <w:rPr>
          <w:rFonts w:cs="Arial"/>
        </w:rPr>
        <w:t xml:space="preserve"> using the results from this session</w:t>
      </w:r>
      <w:r w:rsidR="004E0FEA">
        <w:rPr>
          <w:rFonts w:cs="Arial"/>
        </w:rPr>
        <w:t>. This wireframe was heavily based on this data in multiple ways:</w:t>
      </w:r>
      <w:r w:rsidR="00754DE0">
        <w:rPr>
          <w:rFonts w:cs="Arial"/>
        </w:rPr>
        <w:t xml:space="preserve"> </w:t>
      </w:r>
      <w:r w:rsidR="00652939" w:rsidRPr="00774854">
        <w:rPr>
          <w:rFonts w:cs="Arial"/>
        </w:rPr>
        <w:t>Robots are a major concept in the game</w:t>
      </w:r>
      <w:r w:rsidR="004E0FEA">
        <w:rPr>
          <w:rFonts w:cs="Arial"/>
        </w:rPr>
        <w:t>, while a</w:t>
      </w:r>
      <w:r w:rsidR="00652939" w:rsidRPr="00774854">
        <w:rPr>
          <w:rFonts w:cs="Arial"/>
        </w:rPr>
        <w:t xml:space="preserve"> castle defines the environment of the world and different creative tasks are involved such as climbing stairs or playing dodgeball. The maze (levels 1-3) is important in understanding the basics of programming and was mentioned frequently during the Kidsteam session. </w:t>
      </w:r>
      <w:r w:rsidR="004E0FEA">
        <w:rPr>
          <w:rFonts w:cs="Arial"/>
        </w:rPr>
        <w:t>Furthermore, t</w:t>
      </w:r>
      <w:r w:rsidR="00652939" w:rsidRPr="00774854">
        <w:rPr>
          <w:rFonts w:cs="Arial"/>
        </w:rPr>
        <w:t>he robots</w:t>
      </w:r>
      <w:r w:rsidR="008117ED">
        <w:rPr>
          <w:rFonts w:cs="Arial"/>
        </w:rPr>
        <w:t xml:space="preserve"> and the castle</w:t>
      </w:r>
      <w:r w:rsidR="00652939" w:rsidRPr="00774854">
        <w:rPr>
          <w:rFonts w:cs="Arial"/>
        </w:rPr>
        <w:t xml:space="preserve"> are customizable and upgradable (with progress in the game) since each </w:t>
      </w:r>
      <w:r w:rsidR="00E74CC1" w:rsidRPr="00774854">
        <w:rPr>
          <w:rFonts w:cs="Arial"/>
        </w:rPr>
        <w:t>group’s</w:t>
      </w:r>
      <w:r w:rsidR="00652939" w:rsidRPr="00774854">
        <w:rPr>
          <w:rFonts w:cs="Arial"/>
        </w:rPr>
        <w:t xml:space="preserve"> designs included these </w:t>
      </w:r>
      <w:r w:rsidR="00044508" w:rsidRPr="00774854">
        <w:rPr>
          <w:rFonts w:cs="Arial"/>
        </w:rPr>
        <w:t>elements. The</w:t>
      </w:r>
      <w:r w:rsidR="00340BA4" w:rsidRPr="00774854">
        <w:rPr>
          <w:rFonts w:cs="Arial"/>
        </w:rPr>
        <w:t xml:space="preserve"> design (See Appendix 1) is simplistic</w:t>
      </w:r>
      <w:r w:rsidR="00652939" w:rsidRPr="00774854">
        <w:rPr>
          <w:rFonts w:cs="Arial"/>
        </w:rPr>
        <w:t xml:space="preserve"> and not </w:t>
      </w:r>
      <w:r w:rsidR="007C4C36">
        <w:rPr>
          <w:rFonts w:cs="Arial"/>
        </w:rPr>
        <w:t>overly</w:t>
      </w:r>
      <w:r w:rsidR="00652939" w:rsidRPr="00774854">
        <w:rPr>
          <w:rFonts w:cs="Arial"/>
        </w:rPr>
        <w:t xml:space="preserve"> colorful in order to allow for brainstorming during the next Kidsteam session, which will be centered </w:t>
      </w:r>
      <w:r w:rsidR="00583A7D">
        <w:rPr>
          <w:rFonts w:cs="Arial"/>
        </w:rPr>
        <w:t>on</w:t>
      </w:r>
      <w:r w:rsidR="00652939" w:rsidRPr="00774854">
        <w:rPr>
          <w:rFonts w:cs="Arial"/>
        </w:rPr>
        <w:t xml:space="preserve"> the method of layered elaboration </w:t>
      </w:r>
      <w:sdt>
        <w:sdtPr>
          <w:rPr>
            <w:rFonts w:cs="Arial"/>
          </w:rPr>
          <w:id w:val="1934164378"/>
          <w:citation/>
        </w:sdtPr>
        <w:sdtContent>
          <w:r w:rsidR="000F72B8" w:rsidRPr="00774854">
            <w:rPr>
              <w:rFonts w:cs="Arial"/>
            </w:rPr>
            <w:fldChar w:fldCharType="begin"/>
          </w:r>
          <w:r w:rsidR="000F72B8" w:rsidRPr="00774854">
            <w:rPr>
              <w:rFonts w:cs="Arial"/>
            </w:rPr>
            <w:instrText xml:space="preserve"> CITATION Gre10 \l 1033 </w:instrText>
          </w:r>
          <w:r w:rsidR="000F72B8" w:rsidRPr="00774854">
            <w:rPr>
              <w:rFonts w:cs="Arial"/>
            </w:rPr>
            <w:fldChar w:fldCharType="separate"/>
          </w:r>
          <w:r w:rsidR="000F0F10" w:rsidRPr="000F0F10">
            <w:rPr>
              <w:rFonts w:cs="Arial"/>
              <w:noProof/>
            </w:rPr>
            <w:t>[15]</w:t>
          </w:r>
          <w:r w:rsidR="000F72B8" w:rsidRPr="00774854">
            <w:rPr>
              <w:rFonts w:cs="Arial"/>
            </w:rPr>
            <w:fldChar w:fldCharType="end"/>
          </w:r>
        </w:sdtContent>
      </w:sdt>
      <w:r w:rsidR="00652939" w:rsidRPr="00774854">
        <w:rPr>
          <w:rFonts w:cs="Arial"/>
        </w:rPr>
        <w:t>, in which the initial design should not be too complex.</w:t>
      </w:r>
    </w:p>
    <w:p w14:paraId="2989BEF2" w14:textId="3F4024AE" w:rsidR="00245238" w:rsidRPr="00774854" w:rsidRDefault="0060651E" w:rsidP="00EE6AB3">
      <w:pPr>
        <w:pStyle w:val="Heading2"/>
      </w:pPr>
      <w:bookmarkStart w:id="97" w:name="_Toc353143825"/>
      <w:bookmarkStart w:id="98" w:name="_Toc353146723"/>
      <w:bookmarkStart w:id="99" w:name="_Toc353150437"/>
      <w:bookmarkStart w:id="100" w:name="_Toc354012671"/>
      <w:r>
        <w:t>Kidsteam Design Session 2: Layered elaboration</w:t>
      </w:r>
      <w:bookmarkEnd w:id="97"/>
      <w:bookmarkEnd w:id="98"/>
      <w:bookmarkEnd w:id="99"/>
      <w:bookmarkEnd w:id="100"/>
    </w:p>
    <w:p w14:paraId="246F0B41" w14:textId="72D1E2CD" w:rsidR="00FD0322" w:rsidRPr="00774854" w:rsidRDefault="00245238">
      <w:pPr>
        <w:ind w:firstLine="720"/>
        <w:rPr>
          <w:rFonts w:cs="Arial"/>
        </w:rPr>
      </w:pPr>
      <w:r w:rsidRPr="00774854">
        <w:rPr>
          <w:rFonts w:cs="Arial"/>
        </w:rPr>
        <w:t>The second Kidsteam</w:t>
      </w:r>
      <w:r w:rsidR="00583A7D">
        <w:rPr>
          <w:rFonts w:cs="Arial"/>
        </w:rPr>
        <w:t xml:space="preserve"> design</w:t>
      </w:r>
      <w:r w:rsidRPr="00774854">
        <w:rPr>
          <w:rFonts w:cs="Arial"/>
        </w:rPr>
        <w:t xml:space="preserve"> session</w:t>
      </w:r>
      <w:r w:rsidR="00A13843">
        <w:rPr>
          <w:rFonts w:cs="Arial"/>
        </w:rPr>
        <w:t xml:space="preserve"> brought</w:t>
      </w:r>
      <w:r w:rsidRPr="00774854">
        <w:rPr>
          <w:rFonts w:cs="Arial"/>
        </w:rPr>
        <w:t xml:space="preserve"> back the initial wireframe for rapid</w:t>
      </w:r>
      <w:r w:rsidR="00583A7D">
        <w:rPr>
          <w:rFonts w:cs="Arial"/>
        </w:rPr>
        <w:t xml:space="preserve"> iteration and evaluation with</w:t>
      </w:r>
      <w:r w:rsidRPr="00774854">
        <w:rPr>
          <w:rFonts w:cs="Arial"/>
        </w:rPr>
        <w:t xml:space="preserve"> the adults and children that participated in the </w:t>
      </w:r>
      <w:r w:rsidR="00FC032D">
        <w:rPr>
          <w:rFonts w:cs="Arial"/>
        </w:rPr>
        <w:t xml:space="preserve">first </w:t>
      </w:r>
      <w:r w:rsidRPr="00774854">
        <w:rPr>
          <w:rFonts w:cs="Arial"/>
        </w:rPr>
        <w:t>session by using the techn</w:t>
      </w:r>
      <w:r w:rsidR="000F72B8" w:rsidRPr="00774854">
        <w:rPr>
          <w:rFonts w:cs="Arial"/>
        </w:rPr>
        <w:t>ique layered elaboration</w:t>
      </w:r>
      <w:r w:rsidR="00A13843">
        <w:rPr>
          <w:rFonts w:cs="Arial"/>
        </w:rPr>
        <w:t xml:space="preserve"> </w:t>
      </w:r>
      <w:sdt>
        <w:sdtPr>
          <w:rPr>
            <w:rFonts w:cs="Arial"/>
          </w:rPr>
          <w:id w:val="970336496"/>
          <w:citation/>
        </w:sdtPr>
        <w:sdtContent>
          <w:r w:rsidR="003B43F5">
            <w:rPr>
              <w:rFonts w:cs="Arial"/>
            </w:rPr>
            <w:fldChar w:fldCharType="begin"/>
          </w:r>
          <w:r w:rsidR="003B43F5">
            <w:rPr>
              <w:rFonts w:cs="Arial"/>
            </w:rPr>
            <w:instrText xml:space="preserve"> CITATION Gre10 \l 1033 </w:instrText>
          </w:r>
          <w:r w:rsidR="003B43F5">
            <w:rPr>
              <w:rFonts w:cs="Arial"/>
            </w:rPr>
            <w:fldChar w:fldCharType="separate"/>
          </w:r>
          <w:r w:rsidR="000F0F10" w:rsidRPr="000F0F10">
            <w:rPr>
              <w:rFonts w:cs="Arial"/>
              <w:noProof/>
            </w:rPr>
            <w:t>[15]</w:t>
          </w:r>
          <w:r w:rsidR="003B43F5">
            <w:rPr>
              <w:rFonts w:cs="Arial"/>
            </w:rPr>
            <w:fldChar w:fldCharType="end"/>
          </w:r>
        </w:sdtContent>
      </w:sdt>
      <w:r w:rsidRPr="00774854">
        <w:rPr>
          <w:rFonts w:cs="Arial"/>
        </w:rPr>
        <w:t xml:space="preserve">. </w:t>
      </w:r>
      <w:r w:rsidR="00764D15">
        <w:rPr>
          <w:rFonts w:cs="Arial"/>
        </w:rPr>
        <w:t>Layered elaboration is a participatory design technique that generates ideas</w:t>
      </w:r>
      <w:r w:rsidR="008D4D48">
        <w:rPr>
          <w:rFonts w:cs="Arial"/>
        </w:rPr>
        <w:t xml:space="preserve"> in an iterative manner. In this technique, groups of 2-3 children and 1-2 adults draw separately on a “page” of a design and then they rotate; this results in the children drawing on top of each other thus elaborating on each other’s ideas. </w:t>
      </w:r>
      <w:r w:rsidR="00A13843">
        <w:rPr>
          <w:rFonts w:cs="Arial"/>
        </w:rPr>
        <w:t xml:space="preserve">The goal of this session was to iterate on the initial wireframe </w:t>
      </w:r>
      <w:r w:rsidR="00583A7D">
        <w:rPr>
          <w:rFonts w:cs="Arial"/>
        </w:rPr>
        <w:t xml:space="preserve">design </w:t>
      </w:r>
      <w:r w:rsidR="00A13843">
        <w:rPr>
          <w:rFonts w:cs="Arial"/>
        </w:rPr>
        <w:t xml:space="preserve">using feedback from a design team that includes </w:t>
      </w:r>
      <w:r w:rsidR="004E0FEA">
        <w:rPr>
          <w:rFonts w:cs="Arial"/>
        </w:rPr>
        <w:t>experienced participatory designers close</w:t>
      </w:r>
      <w:r w:rsidR="00A13843">
        <w:rPr>
          <w:rFonts w:cs="Arial"/>
        </w:rPr>
        <w:t xml:space="preserve"> to the target user age.</w:t>
      </w:r>
      <w:r w:rsidRPr="00774854">
        <w:rPr>
          <w:rFonts w:cs="Arial"/>
        </w:rPr>
        <w:t xml:space="preserve"> </w:t>
      </w:r>
      <w:r w:rsidR="00A257F6">
        <w:rPr>
          <w:rFonts w:cs="Arial"/>
        </w:rPr>
        <w:t xml:space="preserve">Since the children are not confident with CT and programming concepts, this session did not aim to examine how they would want to learn them. </w:t>
      </w:r>
      <w:r w:rsidRPr="00774854">
        <w:rPr>
          <w:rFonts w:cs="Arial"/>
        </w:rPr>
        <w:t xml:space="preserve">The wireframe now contained 7 pages that were mainly black and white and not crowded with content, </w:t>
      </w:r>
      <w:r w:rsidR="00CA59AD">
        <w:rPr>
          <w:rFonts w:cs="Arial"/>
        </w:rPr>
        <w:t>which is suggested for this technique</w:t>
      </w:r>
      <w:r w:rsidRPr="00774854">
        <w:rPr>
          <w:rFonts w:cs="Arial"/>
        </w:rPr>
        <w:t xml:space="preserve"> in order to get a high level of input from the children</w:t>
      </w:r>
      <w:r w:rsidR="003B43F5">
        <w:rPr>
          <w:rFonts w:cs="Arial"/>
        </w:rPr>
        <w:t xml:space="preserve"> </w:t>
      </w:r>
      <w:sdt>
        <w:sdtPr>
          <w:rPr>
            <w:rFonts w:cs="Arial"/>
          </w:rPr>
          <w:id w:val="-1187290868"/>
          <w:citation/>
        </w:sdtPr>
        <w:sdtContent>
          <w:r w:rsidR="003B43F5">
            <w:rPr>
              <w:rFonts w:cs="Arial"/>
            </w:rPr>
            <w:fldChar w:fldCharType="begin"/>
          </w:r>
          <w:r w:rsidR="003B43F5">
            <w:rPr>
              <w:rFonts w:cs="Arial"/>
            </w:rPr>
            <w:instrText xml:space="preserve"> CITATION Gre10 \l 1033 </w:instrText>
          </w:r>
          <w:r w:rsidR="003B43F5">
            <w:rPr>
              <w:rFonts w:cs="Arial"/>
            </w:rPr>
            <w:fldChar w:fldCharType="separate"/>
          </w:r>
          <w:r w:rsidR="000F0F10" w:rsidRPr="000F0F10">
            <w:rPr>
              <w:rFonts w:cs="Arial"/>
              <w:noProof/>
            </w:rPr>
            <w:t>[15]</w:t>
          </w:r>
          <w:r w:rsidR="003B43F5">
            <w:rPr>
              <w:rFonts w:cs="Arial"/>
            </w:rPr>
            <w:fldChar w:fldCharType="end"/>
          </w:r>
        </w:sdtContent>
      </w:sdt>
      <w:r w:rsidRPr="00774854">
        <w:rPr>
          <w:rFonts w:cs="Arial"/>
        </w:rPr>
        <w:t>. The pages consisted of 5 levels of progressing difficulty, a ‘castle’ that they own and can customize, as well as a ‘shop’ where they are able to buy parts for a ‘robot’ character that belongs to them and their castle.</w:t>
      </w:r>
    </w:p>
    <w:p w14:paraId="530F7F13" w14:textId="77777777" w:rsidR="00FD0322" w:rsidRPr="00774854" w:rsidRDefault="00245238">
      <w:pPr>
        <w:ind w:firstLine="720"/>
        <w:rPr>
          <w:rFonts w:cs="Arial"/>
        </w:rPr>
      </w:pPr>
      <w:r w:rsidRPr="00774854">
        <w:rPr>
          <w:rFonts w:cs="Arial"/>
        </w:rPr>
        <w:t>As in the first session, the participants were asked to answer a ‘question of the day’, which in this instance was “</w:t>
      </w:r>
      <w:r w:rsidR="00E80D88" w:rsidRPr="00774854">
        <w:rPr>
          <w:rFonts w:cs="Arial"/>
        </w:rPr>
        <w:t>t</w:t>
      </w:r>
      <w:r w:rsidRPr="00774854">
        <w:rPr>
          <w:rFonts w:cs="Arial"/>
        </w:rPr>
        <w:t>ell us about a time when you gave instructions to someone”. The goal of this question was to indirectly reintroduce the concept of programming to the children, and to observe once more how they think about instructions.</w:t>
      </w:r>
    </w:p>
    <w:p w14:paraId="148ADA2A" w14:textId="77777777" w:rsidR="00FD0322" w:rsidRPr="00774854" w:rsidRDefault="00245238">
      <w:pPr>
        <w:ind w:firstLine="720"/>
        <w:rPr>
          <w:rFonts w:cs="Arial"/>
        </w:rPr>
      </w:pPr>
      <w:r w:rsidRPr="00774854">
        <w:rPr>
          <w:rFonts w:cs="Arial"/>
        </w:rPr>
        <w:t>We then showed and explained each ‘page’ of the wireframe to the children. This step was important because a lot of the interactions that were part of the design were not visible on the wireframes. These interactions included animations that would demonstrate how to perform a certain gesture to achieve a certain task, sounds, and automated prompts that would help users understand the goal of each level. The children were split into groups and asked to draw things that they want to add or change, make suggestions on how the auditory instructions would work and how they would be phrased, as well as find their own ways to help the young children understand the goal of each ‘page’.</w:t>
      </w:r>
    </w:p>
    <w:p w14:paraId="2DE04411" w14:textId="63B3CE0D" w:rsidR="00FD0322" w:rsidRPr="00774854" w:rsidRDefault="00245238">
      <w:pPr>
        <w:ind w:firstLine="720"/>
        <w:rPr>
          <w:rFonts w:cs="Arial"/>
        </w:rPr>
      </w:pPr>
      <w:r w:rsidRPr="00774854">
        <w:rPr>
          <w:rFonts w:cs="Arial"/>
        </w:rPr>
        <w:t xml:space="preserve">The layered elaboration part of this session consisted of rotations of all the designs within the groups. During each rotation, each group was given a page with a transparent sheet on top and permanent markers to draw with. The researchers participating in this session were asked to take extensive notes about the children’s ideas and quotations. The groups had 3 minutes to elaborate on each design, after which a ‘standup’ meeting took place where each group was given 1 minute to explain what they did and why. Subsequently, each group was </w:t>
      </w:r>
      <w:r w:rsidRPr="00774854">
        <w:rPr>
          <w:rFonts w:cs="Arial"/>
        </w:rPr>
        <w:lastRenderedPageBreak/>
        <w:t>given another design to elaborate on, often one that had already been augmented by another group, with a second transparency on top</w:t>
      </w:r>
      <w:r w:rsidR="004E0FEA">
        <w:rPr>
          <w:rFonts w:cs="Arial"/>
        </w:rPr>
        <w:t xml:space="preserve">, </w:t>
      </w:r>
      <w:r w:rsidRPr="00774854">
        <w:rPr>
          <w:rFonts w:cs="Arial"/>
        </w:rPr>
        <w:t>so that the groups’ individual designs were not distorted</w:t>
      </w:r>
      <w:r w:rsidR="004E0FEA">
        <w:rPr>
          <w:rFonts w:cs="Arial"/>
        </w:rPr>
        <w:t xml:space="preserve"> (</w:t>
      </w:r>
      <w:r w:rsidR="004E0FEA">
        <w:rPr>
          <w:rFonts w:cs="Arial"/>
        </w:rPr>
        <w:fldChar w:fldCharType="begin"/>
      </w:r>
      <w:r w:rsidR="004E0FEA">
        <w:rPr>
          <w:rFonts w:cs="Arial"/>
        </w:rPr>
        <w:instrText xml:space="preserve"> REF _Ref353141630 \h </w:instrText>
      </w:r>
      <w:r w:rsidR="004E0FEA">
        <w:rPr>
          <w:rFonts w:cs="Arial"/>
        </w:rPr>
      </w:r>
      <w:r w:rsidR="004E0FEA">
        <w:rPr>
          <w:rFonts w:cs="Arial"/>
        </w:rPr>
        <w:fldChar w:fldCharType="separate"/>
      </w:r>
      <w:r w:rsidR="00E7013B">
        <w:t xml:space="preserve">Figure </w:t>
      </w:r>
      <w:r w:rsidR="00E7013B">
        <w:rPr>
          <w:noProof/>
        </w:rPr>
        <w:t>6</w:t>
      </w:r>
      <w:r w:rsidR="00E7013B">
        <w:t>.</w:t>
      </w:r>
      <w:r w:rsidR="00E7013B">
        <w:rPr>
          <w:noProof/>
        </w:rPr>
        <w:t>2</w:t>
      </w:r>
      <w:r w:rsidR="004E0FEA">
        <w:rPr>
          <w:rFonts w:cs="Arial"/>
        </w:rPr>
        <w:fldChar w:fldCharType="end"/>
      </w:r>
      <w:r w:rsidR="004E0FEA">
        <w:rPr>
          <w:rFonts w:cs="Arial"/>
        </w:rPr>
        <w:t>)</w:t>
      </w:r>
      <w:r w:rsidRPr="00774854">
        <w:rPr>
          <w:rFonts w:cs="Arial"/>
        </w:rPr>
        <w:t>.</w:t>
      </w:r>
    </w:p>
    <w:p w14:paraId="20EFF92D" w14:textId="77777777" w:rsidR="004E0FEA" w:rsidRDefault="004E0FEA" w:rsidP="004E0FEA">
      <w:pPr>
        <w:keepNext/>
        <w:ind w:firstLine="720"/>
        <w:jc w:val="center"/>
      </w:pPr>
      <w:r>
        <w:rPr>
          <w:rFonts w:cs="Arial"/>
          <w:noProof/>
        </w:rPr>
        <w:drawing>
          <wp:inline distT="0" distB="0" distL="0" distR="0" wp14:anchorId="079AD4ED" wp14:editId="6FB24AFE">
            <wp:extent cx="2148840" cy="2798064"/>
            <wp:effectExtent l="0" t="635" r="3175" b="3175"/>
            <wp:docPr id="14" name="Picture 14" descr="C:\Users\Squawk\Downloads\lev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quawk\Downloads\level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2148840" cy="2798064"/>
                    </a:xfrm>
                    <a:prstGeom prst="rect">
                      <a:avLst/>
                    </a:prstGeom>
                    <a:noFill/>
                    <a:ln>
                      <a:noFill/>
                    </a:ln>
                  </pic:spPr>
                </pic:pic>
              </a:graphicData>
            </a:graphic>
          </wp:inline>
        </w:drawing>
      </w:r>
    </w:p>
    <w:p w14:paraId="2237D129" w14:textId="11DC61C9" w:rsidR="004E0FEA" w:rsidRDefault="004E0FEA" w:rsidP="004E0FEA">
      <w:pPr>
        <w:pStyle w:val="Caption"/>
        <w:jc w:val="center"/>
      </w:pPr>
      <w:r>
        <w:t xml:space="preserve">               </w:t>
      </w:r>
      <w:bookmarkStart w:id="101" w:name="_Ref353141630"/>
      <w:r>
        <w:t xml:space="preserve">Figure </w:t>
      </w:r>
      <w:fldSimple w:instr=" STYLEREF 1 \s ">
        <w:r w:rsidR="00E7013B">
          <w:rPr>
            <w:noProof/>
          </w:rPr>
          <w:t>6</w:t>
        </w:r>
      </w:fldSimple>
      <w:r>
        <w:t>.</w:t>
      </w:r>
      <w:fldSimple w:instr=" SEQ Figure \* ARABIC \s 1 ">
        <w:r w:rsidR="00E7013B">
          <w:rPr>
            <w:noProof/>
          </w:rPr>
          <w:t>2</w:t>
        </w:r>
      </w:fldSimple>
      <w:bookmarkEnd w:id="101"/>
      <w:r>
        <w:t xml:space="preserve"> – Layered elaboration design</w:t>
      </w:r>
    </w:p>
    <w:p w14:paraId="0ADC26E0" w14:textId="0951C49A" w:rsidR="004E0FEA" w:rsidRPr="00774854" w:rsidRDefault="004E0FEA">
      <w:pPr>
        <w:ind w:firstLine="720"/>
        <w:rPr>
          <w:rFonts w:cs="Arial"/>
        </w:rPr>
      </w:pPr>
    </w:p>
    <w:p w14:paraId="0A105447" w14:textId="24F9E445" w:rsidR="00FD0322" w:rsidRPr="00774854" w:rsidRDefault="00245238">
      <w:pPr>
        <w:ind w:firstLine="720"/>
        <w:rPr>
          <w:rFonts w:cs="Arial"/>
        </w:rPr>
      </w:pPr>
      <w:r w:rsidRPr="00774854">
        <w:rPr>
          <w:rFonts w:cs="Arial"/>
        </w:rPr>
        <w:t xml:space="preserve">A debrief meeting took place a few minutes after the children had left, where each researcher </w:t>
      </w:r>
      <w:r w:rsidR="00E80D88" w:rsidRPr="00774854">
        <w:rPr>
          <w:rFonts w:cs="Arial"/>
        </w:rPr>
        <w:t xml:space="preserve">presented </w:t>
      </w:r>
      <w:r w:rsidRPr="00774854">
        <w:rPr>
          <w:rFonts w:cs="Arial"/>
        </w:rPr>
        <w:t xml:space="preserve">their observations, comments, and advice. The researchers also talked about overarching themes that they observed, which were written on a whiteboard and discussed extensively. Later in the day, the designs and the notes written by </w:t>
      </w:r>
      <w:r w:rsidR="00A5291D">
        <w:rPr>
          <w:rFonts w:cs="Arial"/>
        </w:rPr>
        <w:t>the</w:t>
      </w:r>
      <w:r w:rsidR="00A13843">
        <w:rPr>
          <w:rFonts w:cs="Arial"/>
        </w:rPr>
        <w:t xml:space="preserve"> researcher</w:t>
      </w:r>
      <w:r w:rsidR="00A5291D">
        <w:rPr>
          <w:rFonts w:cs="Arial"/>
        </w:rPr>
        <w:t>s</w:t>
      </w:r>
      <w:r w:rsidRPr="00774854">
        <w:rPr>
          <w:rFonts w:cs="Arial"/>
        </w:rPr>
        <w:t xml:space="preserve"> were scanned, transcribed (where applicable) and analyzed </w:t>
      </w:r>
      <w:r w:rsidR="00A5291D">
        <w:rPr>
          <w:rFonts w:cs="Arial"/>
        </w:rPr>
        <w:t>by one researcher</w:t>
      </w:r>
      <w:r w:rsidRPr="00774854">
        <w:rPr>
          <w:rFonts w:cs="Arial"/>
        </w:rPr>
        <w:t xml:space="preserve"> in an attempt to extract more overarching themes, as well as specific design changes and additions for each level and the overall structure of the game.</w:t>
      </w:r>
      <w:r w:rsidR="00E302D9">
        <w:rPr>
          <w:rFonts w:cs="Arial"/>
        </w:rPr>
        <w:t xml:space="preserve"> The interpretation of the notes was conducted through loose frequency analysis, whereas the designs were used to find areas of the interface that drew a lot of attention (were dr</w:t>
      </w:r>
      <w:r w:rsidR="00A257F6">
        <w:rPr>
          <w:rFonts w:cs="Arial"/>
        </w:rPr>
        <w:t>awn on more than others) and to observe how certain ideas were implemented.</w:t>
      </w:r>
    </w:p>
    <w:p w14:paraId="0B90C963" w14:textId="29EC2167" w:rsidR="00FD0322" w:rsidRPr="00774854" w:rsidRDefault="00245238">
      <w:pPr>
        <w:ind w:firstLine="720"/>
        <w:rPr>
          <w:rFonts w:cs="Arial"/>
        </w:rPr>
      </w:pPr>
      <w:r w:rsidRPr="00774854">
        <w:rPr>
          <w:rFonts w:cs="Arial"/>
        </w:rPr>
        <w:t xml:space="preserve">When asked to think of a time when they were given instructions, two of the children instantly mentioned the previous Kidsteam session, where they were programming the researcher acting as a robot. This suggests that the robot activity in Session 1 functioned in a desirable manner, in that the children connected the concept programming to that of giving instructions. Interestingly, </w:t>
      </w:r>
      <w:r w:rsidR="006A441D">
        <w:rPr>
          <w:rFonts w:cs="Arial"/>
        </w:rPr>
        <w:t>two</w:t>
      </w:r>
      <w:r w:rsidRPr="00774854">
        <w:rPr>
          <w:rFonts w:cs="Arial"/>
        </w:rPr>
        <w:t xml:space="preserve"> children also mentioned teaching their pets how to perform certain complicated tasks. One child mentioned that he gave his parents explicit instructions on how to help him get off his bed when he was injured.</w:t>
      </w:r>
    </w:p>
    <w:p w14:paraId="4C8A90EA" w14:textId="2C9BAD0E" w:rsidR="00FD0322" w:rsidRPr="00774854" w:rsidRDefault="00245238">
      <w:pPr>
        <w:ind w:firstLine="720"/>
        <w:rPr>
          <w:rFonts w:cs="Arial"/>
        </w:rPr>
      </w:pPr>
      <w:r w:rsidRPr="00774854">
        <w:rPr>
          <w:rFonts w:cs="Arial"/>
        </w:rPr>
        <w:t xml:space="preserve">An idea that was uniformly embraced by all children in the groups was that of including animals in the game and giving them functions. The designs </w:t>
      </w:r>
      <w:r w:rsidR="00A5291D">
        <w:rPr>
          <w:rFonts w:cs="Arial"/>
        </w:rPr>
        <w:t>also</w:t>
      </w:r>
      <w:r w:rsidRPr="00774854">
        <w:rPr>
          <w:rFonts w:cs="Arial"/>
        </w:rPr>
        <w:t xml:space="preserve"> suggested that the children want surprises like bursts and explosions. The element of customizability also emerged as the children expressed desire to color their robots or adjust the game to their playing style. Furthermore, the children had a strong desire to interact with the robot on a personal </w:t>
      </w:r>
      <w:r w:rsidR="00E80D88" w:rsidRPr="00774854">
        <w:rPr>
          <w:rFonts w:cs="Arial"/>
        </w:rPr>
        <w:t>level;</w:t>
      </w:r>
      <w:r w:rsidRPr="00774854">
        <w:rPr>
          <w:rFonts w:cs="Arial"/>
        </w:rPr>
        <w:t xml:space="preserve"> the rob</w:t>
      </w:r>
      <w:r w:rsidR="00764D15">
        <w:rPr>
          <w:rFonts w:cs="Arial"/>
        </w:rPr>
        <w:t>ot would provide</w:t>
      </w:r>
      <w:r w:rsidR="006A441D">
        <w:rPr>
          <w:rFonts w:cs="Arial"/>
        </w:rPr>
        <w:t xml:space="preserve"> them </w:t>
      </w:r>
      <w:r w:rsidR="00764D15">
        <w:rPr>
          <w:rFonts w:cs="Arial"/>
        </w:rPr>
        <w:t xml:space="preserve">with </w:t>
      </w:r>
      <w:r w:rsidR="006A441D">
        <w:rPr>
          <w:rFonts w:cs="Arial"/>
        </w:rPr>
        <w:t xml:space="preserve">instructions, </w:t>
      </w:r>
      <w:r w:rsidRPr="00774854">
        <w:rPr>
          <w:rFonts w:cs="Arial"/>
        </w:rPr>
        <w:t>praise and positive feedback. Last, they requested that limited “easy ways out” be given to them, in case they got stuck on a specific level.</w:t>
      </w:r>
    </w:p>
    <w:p w14:paraId="638F17D9" w14:textId="77777777" w:rsidR="0060651E" w:rsidRPr="00774854" w:rsidRDefault="0060651E" w:rsidP="00EE6AB3">
      <w:pPr>
        <w:pStyle w:val="Heading3"/>
      </w:pPr>
      <w:r>
        <w:lastRenderedPageBreak/>
        <w:t>Effect on the design</w:t>
      </w:r>
    </w:p>
    <w:p w14:paraId="58BA346C" w14:textId="0506E712" w:rsidR="00245238" w:rsidRPr="00774854" w:rsidRDefault="0060651E" w:rsidP="00E10A4A">
      <w:pPr>
        <w:ind w:firstLine="720"/>
      </w:pPr>
      <w:r w:rsidRPr="00774854">
        <w:rPr>
          <w:rFonts w:cs="Arial"/>
        </w:rPr>
        <w:t xml:space="preserve"> </w:t>
      </w:r>
      <w:r w:rsidR="00245238" w:rsidRPr="00774854">
        <w:rPr>
          <w:rFonts w:cs="Arial"/>
        </w:rPr>
        <w:t>The second iteration of the design (</w:t>
      </w:r>
      <w:r w:rsidR="00E80D88" w:rsidRPr="00774854">
        <w:rPr>
          <w:rFonts w:cs="Arial"/>
        </w:rPr>
        <w:t>See</w:t>
      </w:r>
      <w:r w:rsidR="00245238" w:rsidRPr="00774854">
        <w:rPr>
          <w:rFonts w:cs="Arial"/>
        </w:rPr>
        <w:t xml:space="preserve"> Appendix</w:t>
      </w:r>
      <w:r w:rsidR="00E80D88" w:rsidRPr="00774854">
        <w:rPr>
          <w:rFonts w:cs="Arial"/>
        </w:rPr>
        <w:t xml:space="preserve"> 2</w:t>
      </w:r>
      <w:r w:rsidR="00245238" w:rsidRPr="00774854">
        <w:rPr>
          <w:rFonts w:cs="Arial"/>
        </w:rPr>
        <w:t>) was heavily in</w:t>
      </w:r>
      <w:r w:rsidR="00B81D4C">
        <w:rPr>
          <w:rFonts w:cs="Arial"/>
        </w:rPr>
        <w:t xml:space="preserve">formed by the Kidsteam Session as most </w:t>
      </w:r>
      <w:r w:rsidR="00245238" w:rsidRPr="00774854">
        <w:rPr>
          <w:rFonts w:cs="Arial"/>
        </w:rPr>
        <w:t>additions were based almost exclusively on the elaboration of the ideas that the kids designed during the session</w:t>
      </w:r>
      <w:r w:rsidR="00A5291D">
        <w:rPr>
          <w:rFonts w:cs="Arial"/>
        </w:rPr>
        <w:t xml:space="preserve">: </w:t>
      </w:r>
      <w:r w:rsidR="00B81D4C">
        <w:rPr>
          <w:rFonts w:cs="Arial"/>
        </w:rPr>
        <w:t>The children explicitly mentioned that they wanted the robot to talk to them directly, but they did not want the narrator to go away, which is why two different voices were implemented. Furthermore, i</w:t>
      </w:r>
      <w:r w:rsidR="00B81D4C">
        <w:t xml:space="preserve">f the player fails to succeed for 7 consecutive times, </w:t>
      </w:r>
      <w:r w:rsidR="00245238" w:rsidRPr="00774854">
        <w:t>an animation pop</w:t>
      </w:r>
      <w:r w:rsidR="00B81D4C">
        <w:t>s</w:t>
      </w:r>
      <w:r w:rsidR="00245238" w:rsidRPr="00774854">
        <w:t xml:space="preserve"> up showing what needs to be done for each specific level</w:t>
      </w:r>
      <w:r w:rsidR="00B81D4C">
        <w:t>. Some stylistic changes were also based on feedback for the children, e.g. t</w:t>
      </w:r>
      <w:r w:rsidR="00245238" w:rsidRPr="00774854">
        <w:t>he home button now looks like a castle</w:t>
      </w:r>
      <w:r w:rsidR="00B81D4C">
        <w:t xml:space="preserve"> with a “C”. This session introduced the concept of currency in the form of stars that are collected, and the concept of</w:t>
      </w:r>
      <w:r w:rsidR="00E10A4A">
        <w:t xml:space="preserve"> buying upgrades. Animals were also added to the game, as upgrades for the robot, but also as part of the grid in level 4. </w:t>
      </w:r>
    </w:p>
    <w:p w14:paraId="2CA09A61" w14:textId="49C299C9" w:rsidR="2CA09A61" w:rsidRDefault="00DF01D6" w:rsidP="2CA09A61">
      <w:pPr>
        <w:pStyle w:val="Heading2"/>
      </w:pPr>
      <w:bookmarkStart w:id="102" w:name="_Toc353143826"/>
      <w:bookmarkStart w:id="103" w:name="_Toc353146724"/>
      <w:bookmarkStart w:id="104" w:name="_Toc353150438"/>
      <w:bookmarkStart w:id="105" w:name="_Toc354012672"/>
      <w:r>
        <w:t xml:space="preserve">Formative evaluation with </w:t>
      </w:r>
      <w:r w:rsidR="00AC0F47" w:rsidRPr="00774854">
        <w:t>experts (</w:t>
      </w:r>
      <w:commentRangeStart w:id="106"/>
      <w:r w:rsidR="00AC0F47" w:rsidRPr="00774854">
        <w:t>Teachers</w:t>
      </w:r>
      <w:commentRangeEnd w:id="106"/>
      <w:r w:rsidR="006B608A">
        <w:rPr>
          <w:rStyle w:val="CommentReference"/>
          <w:rFonts w:eastAsia="Arial" w:cs="Arial"/>
          <w:b w:val="0"/>
          <w:bCs w:val="0"/>
          <w:color w:val="000000"/>
        </w:rPr>
        <w:commentReference w:id="106"/>
      </w:r>
      <w:r w:rsidR="00AC0F47" w:rsidRPr="00774854">
        <w:t>)</w:t>
      </w:r>
      <w:bookmarkEnd w:id="102"/>
      <w:bookmarkEnd w:id="103"/>
      <w:bookmarkEnd w:id="104"/>
      <w:bookmarkEnd w:id="105"/>
    </w:p>
    <w:p w14:paraId="19E05C4D" w14:textId="2DD09AEB" w:rsidR="00B25E9F" w:rsidRDefault="00805044" w:rsidP="00B25E9F">
      <w:pPr>
        <w:ind w:firstLine="576"/>
        <w:rPr>
          <w:rFonts w:eastAsia="Times New Roman" w:cs="Arial"/>
          <w:color w:val="000000"/>
        </w:rPr>
      </w:pPr>
      <w:r w:rsidRPr="00774854">
        <w:rPr>
          <w:rFonts w:eastAsia="Times New Roman" w:cs="Arial"/>
          <w:bCs/>
          <w:color w:val="000000"/>
        </w:rPr>
        <w:t>In order to acquire feedback from experts of a different field (that of you</w:t>
      </w:r>
      <w:r w:rsidR="006A441D">
        <w:rPr>
          <w:rFonts w:eastAsia="Times New Roman" w:cs="Arial"/>
          <w:bCs/>
          <w:color w:val="000000"/>
        </w:rPr>
        <w:t>th</w:t>
      </w:r>
      <w:r w:rsidRPr="00774854">
        <w:rPr>
          <w:rFonts w:eastAsia="Times New Roman" w:cs="Arial"/>
          <w:bCs/>
          <w:color w:val="000000"/>
        </w:rPr>
        <w:t xml:space="preserve"> education), we </w:t>
      </w:r>
      <w:r w:rsidR="004211C7">
        <w:rPr>
          <w:rFonts w:eastAsia="Times New Roman" w:cs="Arial"/>
          <w:bCs/>
          <w:color w:val="000000"/>
        </w:rPr>
        <w:t>conducted two</w:t>
      </w:r>
      <w:r w:rsidRPr="00774854">
        <w:rPr>
          <w:rFonts w:eastAsia="Times New Roman" w:cs="Arial"/>
          <w:bCs/>
          <w:color w:val="000000"/>
        </w:rPr>
        <w:t xml:space="preserve"> 30 minute </w:t>
      </w:r>
      <w:r w:rsidR="004211C7">
        <w:rPr>
          <w:rFonts w:eastAsia="Times New Roman" w:cs="Arial"/>
          <w:bCs/>
          <w:color w:val="000000"/>
        </w:rPr>
        <w:t xml:space="preserve">semi open-ended interview </w:t>
      </w:r>
      <w:r w:rsidRPr="00774854">
        <w:rPr>
          <w:rFonts w:eastAsia="Times New Roman" w:cs="Arial"/>
          <w:bCs/>
          <w:color w:val="000000"/>
        </w:rPr>
        <w:t xml:space="preserve">sessions with </w:t>
      </w:r>
      <w:r w:rsidR="006A441D">
        <w:rPr>
          <w:rFonts w:eastAsia="Times New Roman" w:cs="Arial"/>
          <w:bCs/>
          <w:color w:val="000000"/>
        </w:rPr>
        <w:t>a pair of</w:t>
      </w:r>
      <w:r w:rsidR="004211C7">
        <w:rPr>
          <w:rFonts w:eastAsia="Times New Roman" w:cs="Arial"/>
          <w:bCs/>
          <w:color w:val="000000"/>
        </w:rPr>
        <w:t xml:space="preserve"> teachers (re</w:t>
      </w:r>
      <w:r w:rsidRPr="00774854">
        <w:rPr>
          <w:rFonts w:eastAsia="Times New Roman" w:cs="Arial"/>
          <w:bCs/>
          <w:color w:val="000000"/>
        </w:rPr>
        <w:t>cruited from the CYC</w:t>
      </w:r>
      <w:r w:rsidR="004211C7">
        <w:rPr>
          <w:rFonts w:eastAsia="Times New Roman" w:cs="Arial"/>
          <w:bCs/>
          <w:color w:val="000000"/>
        </w:rPr>
        <w:t>)</w:t>
      </w:r>
      <w:r w:rsidRPr="00774854">
        <w:rPr>
          <w:rFonts w:eastAsia="Times New Roman" w:cs="Arial"/>
          <w:bCs/>
          <w:color w:val="000000"/>
        </w:rPr>
        <w:t>.</w:t>
      </w:r>
      <w:r w:rsidR="00B25E9F">
        <w:rPr>
          <w:rFonts w:eastAsia="Times New Roman" w:cs="Arial"/>
          <w:bCs/>
          <w:color w:val="000000"/>
        </w:rPr>
        <w:t xml:space="preserve"> </w:t>
      </w:r>
      <w:r w:rsidR="006B608A">
        <w:rPr>
          <w:rFonts w:eastAsia="Times New Roman" w:cs="Arial"/>
          <w:bCs/>
          <w:color w:val="000000"/>
        </w:rPr>
        <w:t xml:space="preserve">The first </w:t>
      </w:r>
      <w:r w:rsidR="006A441D">
        <w:rPr>
          <w:rFonts w:eastAsia="Times New Roman" w:cs="Arial"/>
          <w:bCs/>
          <w:color w:val="000000"/>
        </w:rPr>
        <w:t>pair</w:t>
      </w:r>
      <w:r w:rsidR="006B608A">
        <w:rPr>
          <w:rFonts w:eastAsia="Times New Roman" w:cs="Arial"/>
          <w:bCs/>
          <w:color w:val="000000"/>
        </w:rPr>
        <w:t xml:space="preserve"> of teachers interviewed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three</w:t>
      </w:r>
      <w:r w:rsidR="006B608A">
        <w:rPr>
          <w:rFonts w:eastAsia="Times New Roman" w:cs="Arial"/>
          <w:bCs/>
          <w:color w:val="000000"/>
        </w:rPr>
        <w:t xml:space="preserve"> and </w:t>
      </w:r>
      <w:r w:rsidR="00CD046A">
        <w:rPr>
          <w:rFonts w:eastAsia="Times New Roman" w:cs="Arial"/>
          <w:bCs/>
          <w:color w:val="000000"/>
        </w:rPr>
        <w:t xml:space="preserve">four </w:t>
      </w:r>
      <w:r w:rsidR="006B608A">
        <w:rPr>
          <w:rFonts w:eastAsia="Times New Roman" w:cs="Arial"/>
          <w:bCs/>
          <w:color w:val="000000"/>
        </w:rPr>
        <w:t xml:space="preserve">year olds, </w:t>
      </w:r>
      <w:r w:rsidR="00CD046A">
        <w:rPr>
          <w:rFonts w:eastAsia="Times New Roman" w:cs="Arial"/>
          <w:bCs/>
          <w:color w:val="000000"/>
        </w:rPr>
        <w:t>while</w:t>
      </w:r>
      <w:r w:rsidR="006B608A">
        <w:rPr>
          <w:rFonts w:eastAsia="Times New Roman" w:cs="Arial"/>
          <w:bCs/>
          <w:color w:val="000000"/>
        </w:rPr>
        <w:t xml:space="preserve"> the second </w:t>
      </w:r>
      <w:r w:rsidR="00CD046A">
        <w:rPr>
          <w:rFonts w:eastAsia="Times New Roman" w:cs="Arial"/>
          <w:bCs/>
          <w:color w:val="000000"/>
        </w:rPr>
        <w:t>pair</w:t>
      </w:r>
      <w:r w:rsidR="006B608A">
        <w:rPr>
          <w:rFonts w:eastAsia="Times New Roman" w:cs="Arial"/>
          <w:bCs/>
          <w:color w:val="000000"/>
        </w:rPr>
        <w:t xml:space="preserve">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five</w:t>
      </w:r>
      <w:r w:rsidR="006B608A">
        <w:rPr>
          <w:rFonts w:eastAsia="Times New Roman" w:cs="Arial"/>
          <w:bCs/>
          <w:color w:val="000000"/>
        </w:rPr>
        <w:t xml:space="preserve"> year olds.</w:t>
      </w:r>
      <w:r w:rsidR="00B25E9F">
        <w:rPr>
          <w:rFonts w:eastAsia="Times New Roman" w:cs="Arial"/>
          <w:bCs/>
          <w:color w:val="000000"/>
        </w:rPr>
        <w:t xml:space="preserve"> </w:t>
      </w:r>
      <w:r w:rsidR="006B608A">
        <w:rPr>
          <w:rFonts w:eastAsia="Times New Roman" w:cs="Arial"/>
          <w:bCs/>
          <w:color w:val="000000"/>
        </w:rPr>
        <w:t>All four teachers ha</w:t>
      </w:r>
      <w:r w:rsidR="00CD046A">
        <w:rPr>
          <w:rFonts w:eastAsia="Times New Roman" w:cs="Arial"/>
          <w:bCs/>
          <w:color w:val="000000"/>
        </w:rPr>
        <w:t xml:space="preserve">ve been in the profession for three to five </w:t>
      </w:r>
      <w:r w:rsidR="006B608A">
        <w:rPr>
          <w:rFonts w:eastAsia="Times New Roman" w:cs="Arial"/>
          <w:bCs/>
          <w:color w:val="000000"/>
        </w:rPr>
        <w:t>years, and they have all work</w:t>
      </w:r>
      <w:r w:rsidR="00CD046A">
        <w:rPr>
          <w:rFonts w:eastAsia="Times New Roman" w:cs="Arial"/>
          <w:bCs/>
          <w:color w:val="000000"/>
        </w:rPr>
        <w:t>ed</w:t>
      </w:r>
      <w:r w:rsidR="006B608A">
        <w:rPr>
          <w:rFonts w:eastAsia="Times New Roman" w:cs="Arial"/>
          <w:bCs/>
          <w:color w:val="000000"/>
        </w:rPr>
        <w:t xml:space="preserve"> with iPads in the classroom for about </w:t>
      </w:r>
      <w:r w:rsidR="00CD046A">
        <w:rPr>
          <w:rFonts w:eastAsia="Times New Roman" w:cs="Arial"/>
          <w:bCs/>
          <w:color w:val="000000"/>
        </w:rPr>
        <w:t>six</w:t>
      </w:r>
      <w:r w:rsidR="006B608A">
        <w:rPr>
          <w:rFonts w:eastAsia="Times New Roman" w:cs="Arial"/>
          <w:bCs/>
          <w:color w:val="000000"/>
        </w:rPr>
        <w:t xml:space="preserve"> months. </w:t>
      </w:r>
      <w:r w:rsidR="004211C7">
        <w:rPr>
          <w:rFonts w:eastAsia="Times New Roman" w:cs="Arial"/>
          <w:bCs/>
          <w:color w:val="000000"/>
        </w:rPr>
        <w:t xml:space="preserve">The goal of this session was to </w:t>
      </w:r>
      <w:r w:rsidR="00B25E9F">
        <w:rPr>
          <w:rFonts w:eastAsia="Times New Roman" w:cs="Arial"/>
          <w:bCs/>
          <w:color w:val="000000"/>
        </w:rPr>
        <w:t xml:space="preserve">gain information on </w:t>
      </w:r>
      <w:r w:rsidR="006B608A">
        <w:rPr>
          <w:rFonts w:eastAsia="Times New Roman" w:cs="Arial"/>
          <w:bCs/>
          <w:color w:val="000000"/>
        </w:rPr>
        <w:t>two levels: the quality of the interactions and the quality of the learning. T</w:t>
      </w:r>
      <w:r w:rsidR="00B25E9F">
        <w:rPr>
          <w:rFonts w:eastAsia="Times New Roman" w:cs="Arial"/>
          <w:bCs/>
          <w:color w:val="000000"/>
        </w:rPr>
        <w:t>he perspective</w:t>
      </w:r>
      <w:r w:rsidR="004211C7">
        <w:rPr>
          <w:rFonts w:eastAsia="Times New Roman" w:cs="Arial"/>
          <w:bCs/>
          <w:color w:val="000000"/>
        </w:rPr>
        <w:t xml:space="preserve"> </w:t>
      </w:r>
      <w:r w:rsidR="006B608A">
        <w:rPr>
          <w:rFonts w:eastAsia="Times New Roman" w:cs="Arial"/>
          <w:bCs/>
          <w:color w:val="000000"/>
        </w:rPr>
        <w:t>of</w:t>
      </w:r>
      <w:r w:rsidR="00B25E9F">
        <w:rPr>
          <w:rFonts w:eastAsia="Times New Roman" w:cs="Arial"/>
          <w:bCs/>
          <w:color w:val="000000"/>
        </w:rPr>
        <w:t xml:space="preserve"> educators</w:t>
      </w:r>
      <w:r w:rsidR="006B608A">
        <w:rPr>
          <w:rFonts w:eastAsia="Times New Roman" w:cs="Arial"/>
          <w:bCs/>
          <w:color w:val="000000"/>
        </w:rPr>
        <w:t xml:space="preserve"> with experience working with touch screen devices is </w:t>
      </w:r>
      <w:r w:rsidR="00B25E9F">
        <w:rPr>
          <w:rFonts w:eastAsia="Times New Roman" w:cs="Arial"/>
          <w:bCs/>
          <w:color w:val="000000"/>
        </w:rPr>
        <w:t>especially valuable</w:t>
      </w:r>
      <w:r w:rsidR="006B608A">
        <w:rPr>
          <w:rFonts w:eastAsia="Times New Roman" w:cs="Arial"/>
          <w:bCs/>
          <w:color w:val="000000"/>
        </w:rPr>
        <w:t xml:space="preserve"> since </w:t>
      </w:r>
      <w:r w:rsidR="00C760E0">
        <w:rPr>
          <w:rFonts w:eastAsia="Times New Roman" w:cs="Arial"/>
          <w:bCs/>
          <w:color w:val="000000"/>
        </w:rPr>
        <w:t>it provides insight on how children of ages 3-5 interact with them</w:t>
      </w:r>
      <w:r w:rsidR="00B25E9F">
        <w:rPr>
          <w:rFonts w:eastAsia="Times New Roman" w:cs="Arial"/>
          <w:bCs/>
          <w:color w:val="000000"/>
        </w:rPr>
        <w:t xml:space="preserve">. </w:t>
      </w:r>
      <w:r w:rsidR="004211C7">
        <w:rPr>
          <w:rFonts w:eastAsia="Times New Roman" w:cs="Arial"/>
          <w:bCs/>
          <w:color w:val="000000"/>
        </w:rPr>
        <w:t>We chose to interview</w:t>
      </w:r>
      <w:r w:rsidR="005F2E94">
        <w:rPr>
          <w:rFonts w:eastAsia="Times New Roman" w:cs="Arial"/>
          <w:bCs/>
          <w:color w:val="000000"/>
        </w:rPr>
        <w:t xml:space="preserve"> the teachers in groups of two </w:t>
      </w:r>
      <w:r w:rsidR="00CD046A">
        <w:rPr>
          <w:rFonts w:eastAsia="Times New Roman" w:cs="Arial"/>
          <w:bCs/>
          <w:color w:val="000000"/>
        </w:rPr>
        <w:t xml:space="preserve">to allow for </w:t>
      </w:r>
      <w:r w:rsidR="004211C7">
        <w:rPr>
          <w:rFonts w:eastAsia="Times New Roman" w:cs="Arial"/>
          <w:bCs/>
          <w:color w:val="000000"/>
        </w:rPr>
        <w:t>g</w:t>
      </w:r>
      <w:r w:rsidRPr="00774854">
        <w:rPr>
          <w:rFonts w:eastAsia="Times New Roman" w:cs="Arial"/>
          <w:bCs/>
          <w:color w:val="000000"/>
        </w:rPr>
        <w:t xml:space="preserve">roup discussion </w:t>
      </w:r>
      <w:r w:rsidR="00CD046A">
        <w:rPr>
          <w:rFonts w:eastAsia="Times New Roman" w:cs="Arial"/>
          <w:bCs/>
          <w:color w:val="000000"/>
        </w:rPr>
        <w:t xml:space="preserve">and </w:t>
      </w:r>
      <w:r w:rsidRPr="00774854">
        <w:rPr>
          <w:rFonts w:eastAsia="Times New Roman" w:cs="Arial"/>
          <w:bCs/>
          <w:color w:val="000000"/>
        </w:rPr>
        <w:t xml:space="preserve">support </w:t>
      </w:r>
      <w:r w:rsidR="00CD046A">
        <w:rPr>
          <w:rFonts w:eastAsia="Times New Roman" w:cs="Arial"/>
          <w:bCs/>
          <w:color w:val="000000"/>
        </w:rPr>
        <w:t>elaboration on</w:t>
      </w:r>
      <w:r w:rsidRPr="00774854">
        <w:rPr>
          <w:rFonts w:eastAsia="Times New Roman" w:cs="Arial"/>
          <w:bCs/>
          <w:color w:val="000000"/>
        </w:rPr>
        <w:t xml:space="preserve"> ideas in a way that we c</w:t>
      </w:r>
      <w:r w:rsidR="004211C7">
        <w:rPr>
          <w:rFonts w:eastAsia="Times New Roman" w:cs="Arial"/>
          <w:bCs/>
          <w:color w:val="000000"/>
        </w:rPr>
        <w:t>onsider</w:t>
      </w:r>
      <w:r w:rsidR="00CD046A">
        <w:rPr>
          <w:rFonts w:eastAsia="Times New Roman" w:cs="Arial"/>
          <w:bCs/>
          <w:color w:val="000000"/>
        </w:rPr>
        <w:t>ed a</w:t>
      </w:r>
      <w:r w:rsidR="004211C7">
        <w:rPr>
          <w:rFonts w:eastAsia="Times New Roman" w:cs="Arial"/>
          <w:bCs/>
          <w:color w:val="000000"/>
        </w:rPr>
        <w:t xml:space="preserve"> more productive </w:t>
      </w:r>
      <w:r w:rsidRPr="00774854">
        <w:rPr>
          <w:rFonts w:eastAsia="Times New Roman" w:cs="Arial"/>
          <w:bCs/>
          <w:color w:val="000000"/>
        </w:rPr>
        <w:t>type of feedback.</w:t>
      </w:r>
      <w:r w:rsidR="004211C7">
        <w:rPr>
          <w:rFonts w:eastAsia="Times New Roman" w:cs="Arial"/>
          <w:color w:val="000000"/>
        </w:rPr>
        <w:t xml:space="preserve"> Each session bega</w:t>
      </w:r>
      <w:r w:rsidRPr="00774854">
        <w:rPr>
          <w:rFonts w:eastAsia="Times New Roman" w:cs="Arial"/>
          <w:color w:val="000000"/>
        </w:rPr>
        <w:t>n by</w:t>
      </w:r>
      <w:r w:rsidR="004211C7">
        <w:rPr>
          <w:rFonts w:eastAsia="Times New Roman" w:cs="Arial"/>
          <w:color w:val="000000"/>
        </w:rPr>
        <w:t xml:space="preserve"> giving the </w:t>
      </w:r>
      <w:r w:rsidRPr="00774854">
        <w:rPr>
          <w:rFonts w:eastAsia="Times New Roman" w:cs="Arial"/>
          <w:color w:val="000000"/>
        </w:rPr>
        <w:t xml:space="preserve">teachers </w:t>
      </w:r>
      <w:r w:rsidR="004211C7">
        <w:rPr>
          <w:rFonts w:eastAsia="Times New Roman" w:cs="Arial"/>
          <w:color w:val="000000"/>
        </w:rPr>
        <w:t xml:space="preserve">one iPad with the application </w:t>
      </w:r>
      <w:r w:rsidR="00B25E9F">
        <w:rPr>
          <w:rFonts w:eastAsia="Times New Roman" w:cs="Arial"/>
          <w:color w:val="000000"/>
        </w:rPr>
        <w:t>(</w:t>
      </w:r>
      <w:r w:rsidR="004211C7">
        <w:rPr>
          <w:rFonts w:eastAsia="Times New Roman" w:cs="Arial"/>
          <w:color w:val="000000"/>
        </w:rPr>
        <w:t>after explaining its goal</w:t>
      </w:r>
      <w:r w:rsidR="00B25E9F">
        <w:rPr>
          <w:rFonts w:eastAsia="Times New Roman" w:cs="Arial"/>
          <w:color w:val="000000"/>
        </w:rPr>
        <w:t>)</w:t>
      </w:r>
      <w:r w:rsidR="004211C7">
        <w:rPr>
          <w:rFonts w:eastAsia="Times New Roman" w:cs="Arial"/>
          <w:color w:val="000000"/>
        </w:rPr>
        <w:t xml:space="preserve"> and asking them to provide us with</w:t>
      </w:r>
      <w:r w:rsidR="00B25E9F">
        <w:rPr>
          <w:rFonts w:eastAsia="Times New Roman" w:cs="Arial"/>
          <w:color w:val="000000"/>
        </w:rPr>
        <w:t xml:space="preserve"> feedback on how the children would respond. We were interested in answering the following question</w:t>
      </w:r>
      <w:r w:rsidR="001527B2">
        <w:rPr>
          <w:rFonts w:eastAsia="Times New Roman" w:cs="Arial"/>
          <w:color w:val="000000"/>
        </w:rPr>
        <w:t>s</w:t>
      </w:r>
      <w:r w:rsidR="00B25E9F">
        <w:rPr>
          <w:rFonts w:eastAsia="Times New Roman" w:cs="Arial"/>
          <w:color w:val="000000"/>
        </w:rPr>
        <w:t>:</w:t>
      </w:r>
    </w:p>
    <w:p w14:paraId="78AA6246" w14:textId="77777777" w:rsidR="00B25E9F" w:rsidRDefault="00B25E9F" w:rsidP="00B25E9F">
      <w:pPr>
        <w:pStyle w:val="ListBullet"/>
      </w:pPr>
      <w:r>
        <w:t xml:space="preserve">What aspects of the application are age appropriate and what are not? </w:t>
      </w:r>
    </w:p>
    <w:p w14:paraId="0B6383EB" w14:textId="2C9A6BA0" w:rsidR="00B25E9F" w:rsidRDefault="00B25E9F" w:rsidP="00B25E9F">
      <w:pPr>
        <w:pStyle w:val="ListBullet"/>
      </w:pPr>
      <w:r>
        <w:t>How can we improve the usability, learning potential and fun of the application?</w:t>
      </w:r>
    </w:p>
    <w:p w14:paraId="3B1F93A5" w14:textId="77777777" w:rsidR="00B25E9F" w:rsidRDefault="00B25E9F" w:rsidP="00B25E9F">
      <w:pPr>
        <w:pStyle w:val="ListBullet"/>
      </w:pPr>
      <w:r>
        <w:t>What types of challenges would we expect in terms of learning?</w:t>
      </w:r>
    </w:p>
    <w:p w14:paraId="04825630" w14:textId="006E6CCD" w:rsidR="008E3E75" w:rsidRDefault="008E3E75" w:rsidP="00B25E9F">
      <w:pPr>
        <w:pStyle w:val="ListBullet"/>
      </w:pPr>
      <w:r>
        <w:t>How would the technology support or hinder the children in their learning?</w:t>
      </w:r>
    </w:p>
    <w:p w14:paraId="5EC814E7" w14:textId="692C1889" w:rsidR="001527B2" w:rsidRDefault="001527B2" w:rsidP="00B25E9F">
      <w:pPr>
        <w:pStyle w:val="ListBullet"/>
      </w:pPr>
      <w:r>
        <w:t>What are the determining factors for whether they w</w:t>
      </w:r>
      <w:r w:rsidR="00B25E9F">
        <w:t xml:space="preserve">ould use it in a classroom? </w:t>
      </w:r>
    </w:p>
    <w:p w14:paraId="73288582" w14:textId="7DD180E6" w:rsidR="00B25E9F" w:rsidRDefault="001527B2" w:rsidP="00B25E9F">
      <w:pPr>
        <w:pStyle w:val="ListBullet"/>
      </w:pPr>
      <w:r>
        <w:t>H</w:t>
      </w:r>
      <w:r w:rsidR="00B25E9F">
        <w:t>ow</w:t>
      </w:r>
      <w:r>
        <w:t xml:space="preserve"> would they use it in a classroom? Would it be a guided or an independent activity</w:t>
      </w:r>
      <w:r w:rsidR="00B25E9F">
        <w:t>?</w:t>
      </w:r>
    </w:p>
    <w:p w14:paraId="76BD6CB9" w14:textId="77777777" w:rsidR="006B608A" w:rsidRDefault="006B608A" w:rsidP="006B608A">
      <w:pPr>
        <w:pStyle w:val="ListBullet"/>
        <w:numPr>
          <w:ilvl w:val="0"/>
          <w:numId w:val="0"/>
        </w:numPr>
      </w:pPr>
    </w:p>
    <w:p w14:paraId="4CBEC2DC" w14:textId="2B11727E" w:rsidR="00805044" w:rsidRDefault="00B25E9F" w:rsidP="006B608A">
      <w:pPr>
        <w:pStyle w:val="ListBullet"/>
        <w:numPr>
          <w:ilvl w:val="0"/>
          <w:numId w:val="0"/>
        </w:numPr>
        <w:ind w:firstLine="360"/>
        <w:rPr>
          <w:rFonts w:eastAsia="Times New Roman" w:cs="Arial"/>
          <w:color w:val="000000"/>
        </w:rPr>
      </w:pPr>
      <w:r>
        <w:t>Since the interviews were open ended, the teachers were also asked to provide u</w:t>
      </w:r>
      <w:r w:rsidR="004211C7">
        <w:t xml:space="preserve">s </w:t>
      </w:r>
      <w:r>
        <w:t xml:space="preserve">with </w:t>
      </w:r>
      <w:r w:rsidR="004211C7">
        <w:t>any other type of feedback they felt would benefit us</w:t>
      </w:r>
      <w:r w:rsidR="00805044" w:rsidRPr="00774854">
        <w:t xml:space="preserve">. </w:t>
      </w:r>
      <w:r w:rsidR="00805044" w:rsidRPr="00774854">
        <w:rPr>
          <w:rFonts w:eastAsia="Times New Roman" w:cs="Arial"/>
          <w:color w:val="000000"/>
        </w:rPr>
        <w:t xml:space="preserve">The sessions </w:t>
      </w:r>
      <w:r w:rsidR="006B608A">
        <w:rPr>
          <w:rFonts w:eastAsia="Times New Roman" w:cs="Arial"/>
          <w:color w:val="000000"/>
        </w:rPr>
        <w:t>were not recorded</w:t>
      </w:r>
      <w:r w:rsidR="00805044" w:rsidRPr="00774854">
        <w:rPr>
          <w:rFonts w:eastAsia="Times New Roman" w:cs="Arial"/>
          <w:color w:val="000000"/>
        </w:rPr>
        <w:t>, but the researchers present t</w:t>
      </w:r>
      <w:r w:rsidR="006B608A">
        <w:rPr>
          <w:rFonts w:eastAsia="Times New Roman" w:cs="Arial"/>
          <w:color w:val="000000"/>
        </w:rPr>
        <w:t>ook hand-written notes with observations, quotes and comments</w:t>
      </w:r>
      <w:r w:rsidR="00805044" w:rsidRPr="00774854">
        <w:rPr>
          <w:rFonts w:eastAsia="Times New Roman" w:cs="Arial"/>
          <w:color w:val="000000"/>
        </w:rPr>
        <w:t xml:space="preserve">. After the sessions </w:t>
      </w:r>
      <w:r w:rsidR="006B608A">
        <w:rPr>
          <w:rFonts w:eastAsia="Times New Roman" w:cs="Arial"/>
          <w:color w:val="000000"/>
        </w:rPr>
        <w:t>were</w:t>
      </w:r>
      <w:r w:rsidR="00805044" w:rsidRPr="00774854">
        <w:rPr>
          <w:rFonts w:eastAsia="Times New Roman" w:cs="Arial"/>
          <w:color w:val="000000"/>
        </w:rPr>
        <w:t xml:space="preserve"> completed,</w:t>
      </w:r>
      <w:r w:rsidR="00CE6017">
        <w:rPr>
          <w:rFonts w:eastAsia="Times New Roman" w:cs="Arial"/>
          <w:color w:val="000000"/>
        </w:rPr>
        <w:t xml:space="preserve"> debriefing took place and the researchers observed</w:t>
      </w:r>
      <w:r w:rsidR="00805044" w:rsidRPr="00774854">
        <w:rPr>
          <w:rFonts w:eastAsia="Times New Roman" w:cs="Arial"/>
          <w:color w:val="000000"/>
        </w:rPr>
        <w:t xml:space="preserve"> the</w:t>
      </w:r>
      <w:r w:rsidR="006B608A">
        <w:rPr>
          <w:rFonts w:eastAsia="Times New Roman" w:cs="Arial"/>
          <w:color w:val="000000"/>
        </w:rPr>
        <w:t>mes on the</w:t>
      </w:r>
      <w:r w:rsidR="00805044" w:rsidRPr="00774854">
        <w:rPr>
          <w:rFonts w:eastAsia="Times New Roman" w:cs="Arial"/>
          <w:color w:val="000000"/>
        </w:rPr>
        <w:t xml:space="preserve"> notes through</w:t>
      </w:r>
      <w:r w:rsidR="00CE6017">
        <w:rPr>
          <w:rFonts w:eastAsia="Times New Roman" w:cs="Arial"/>
          <w:color w:val="000000"/>
        </w:rPr>
        <w:t xml:space="preserve"> an informal frequency analysis.</w:t>
      </w:r>
    </w:p>
    <w:p w14:paraId="06EAC6D5" w14:textId="77777777" w:rsidR="006B608A" w:rsidRDefault="006B608A" w:rsidP="006B608A">
      <w:pPr>
        <w:pStyle w:val="ListBullet"/>
        <w:numPr>
          <w:ilvl w:val="0"/>
          <w:numId w:val="0"/>
        </w:numPr>
        <w:rPr>
          <w:rFonts w:eastAsia="Times New Roman" w:cs="Arial"/>
          <w:color w:val="000000"/>
        </w:rPr>
      </w:pPr>
    </w:p>
    <w:p w14:paraId="2CCDD8DE" w14:textId="3228B8D0" w:rsidR="006B608A" w:rsidRDefault="006B608A" w:rsidP="006B608A">
      <w:pPr>
        <w:pStyle w:val="ListBullet"/>
        <w:numPr>
          <w:ilvl w:val="0"/>
          <w:numId w:val="0"/>
        </w:numPr>
        <w:ind w:firstLine="360"/>
        <w:rPr>
          <w:rFonts w:eastAsia="Times New Roman" w:cs="Arial"/>
          <w:color w:val="000000"/>
        </w:rPr>
      </w:pPr>
      <w:r>
        <w:rPr>
          <w:rFonts w:eastAsia="Times New Roman" w:cs="Arial"/>
          <w:color w:val="000000"/>
        </w:rPr>
        <w:t xml:space="preserve">One of the most interesting findings from this session was that the teachers working with 3 and 4 year olds had </w:t>
      </w:r>
      <w:r w:rsidR="003B43F5">
        <w:rPr>
          <w:rFonts w:eastAsia="Times New Roman" w:cs="Arial"/>
          <w:color w:val="000000"/>
        </w:rPr>
        <w:t>sharply</w:t>
      </w:r>
      <w:r>
        <w:rPr>
          <w:rFonts w:eastAsia="Times New Roman" w:cs="Arial"/>
          <w:color w:val="000000"/>
        </w:rPr>
        <w:t xml:space="preserve"> different answers to our questions from those working with 5 year olds, which is why we are presenting the</w:t>
      </w:r>
      <w:r w:rsidR="00FC144F">
        <w:rPr>
          <w:rFonts w:eastAsia="Times New Roman" w:cs="Arial"/>
          <w:color w:val="000000"/>
        </w:rPr>
        <w:t xml:space="preserve"> results separately.</w:t>
      </w:r>
    </w:p>
    <w:p w14:paraId="76C29912" w14:textId="77777777" w:rsidR="006B608A" w:rsidRDefault="006B608A" w:rsidP="006B608A">
      <w:pPr>
        <w:pStyle w:val="ListBullet"/>
        <w:numPr>
          <w:ilvl w:val="0"/>
          <w:numId w:val="0"/>
        </w:numPr>
        <w:ind w:firstLine="360"/>
        <w:rPr>
          <w:rFonts w:eastAsia="Times New Roman" w:cs="Arial"/>
          <w:color w:val="000000"/>
        </w:rPr>
      </w:pPr>
    </w:p>
    <w:p w14:paraId="5BD567F6" w14:textId="64D8BCCE" w:rsidR="006B608A" w:rsidRDefault="006B608A" w:rsidP="006B608A">
      <w:pPr>
        <w:pStyle w:val="Heading3"/>
      </w:pPr>
      <w:r>
        <w:t>Teachers of 3 and 4 year olds</w:t>
      </w:r>
    </w:p>
    <w:p w14:paraId="357A4E4F" w14:textId="1A40D1E0" w:rsidR="00CE6017" w:rsidRDefault="00C0740A" w:rsidP="008E3E75">
      <w:pPr>
        <w:ind w:firstLine="576"/>
      </w:pPr>
      <w:r>
        <w:t>In terms of age appropriateness</w:t>
      </w:r>
      <w:r w:rsidR="00550F10">
        <w:t xml:space="preserve">, </w:t>
      </w:r>
      <w:r>
        <w:t xml:space="preserve">the teachers felt that most of the content on the application </w:t>
      </w:r>
      <w:r w:rsidR="00CD046A">
        <w:t>was</w:t>
      </w:r>
      <w:r>
        <w:t xml:space="preserve"> at the right level</w:t>
      </w:r>
      <w:r w:rsidR="00CD046A">
        <w:t>.</w:t>
      </w:r>
      <w:r w:rsidR="00550F10">
        <w:t xml:space="preserve"> </w:t>
      </w:r>
      <w:r w:rsidR="00CD046A">
        <w:t>It would aid the children in developing</w:t>
      </w:r>
      <w:r w:rsidR="00550F10">
        <w:t xml:space="preserve"> </w:t>
      </w:r>
      <w:r w:rsidR="00CD046A">
        <w:t>hand-eye</w:t>
      </w:r>
      <w:r w:rsidR="00550F10">
        <w:t xml:space="preserve"> coordination, as well as with their problem solving capabilities</w:t>
      </w:r>
      <w:r>
        <w:t xml:space="preserve">. </w:t>
      </w:r>
      <w:r w:rsidR="008E3E75">
        <w:t>In terms of learning, the teachers mentioned that they would prefer</w:t>
      </w:r>
      <w:r>
        <w:t xml:space="preserve"> a smoother transition between the levels</w:t>
      </w:r>
      <w:r w:rsidR="00550F10">
        <w:t xml:space="preserve">, as well as </w:t>
      </w:r>
      <w:r w:rsidR="008E3E75">
        <w:t xml:space="preserve">the ability to </w:t>
      </w:r>
      <w:r w:rsidR="00550F10">
        <w:t>replay the levels</w:t>
      </w:r>
      <w:r w:rsidR="008E3E75">
        <w:t xml:space="preserve"> multiple times since </w:t>
      </w:r>
      <w:r>
        <w:t xml:space="preserve">repetition helps </w:t>
      </w:r>
      <w:r w:rsidR="00CD046A">
        <w:t>children</w:t>
      </w:r>
      <w:r>
        <w:t xml:space="preserve"> learn and understand concepts much better. The</w:t>
      </w:r>
      <w:r w:rsidR="00550F10">
        <w:t>y</w:t>
      </w:r>
      <w:r>
        <w:t xml:space="preserve"> found that Level 4 contained too many components that 3 year olds would have trouble with, like understanding spatial directions and processing more than 3 instructions at once (this level requires 6)</w:t>
      </w:r>
      <w:r w:rsidR="00550F10">
        <w:t>.</w:t>
      </w:r>
      <w:r w:rsidR="008E3E75">
        <w:t xml:space="preserve"> </w:t>
      </w:r>
      <w:r w:rsidR="00CE6017">
        <w:t>A possible solution that they suggested for this problem was to add a duplicate of this level before it, with the only difference being that the robot moves immediately after receiving one command (instead of waiting for the whole list).</w:t>
      </w:r>
    </w:p>
    <w:p w14:paraId="18BFDFDA" w14:textId="1BDAFE3D" w:rsidR="00C0740A" w:rsidRDefault="00AD08DA" w:rsidP="008E3E75">
      <w:pPr>
        <w:ind w:firstLine="576"/>
      </w:pPr>
      <w:r>
        <w:t xml:space="preserve">As far as the interactions are concerned, they felt that the majority of them were </w:t>
      </w:r>
      <w:r w:rsidR="008E3E75">
        <w:t xml:space="preserve">at the right level for the target </w:t>
      </w:r>
      <w:r>
        <w:t xml:space="preserve">age </w:t>
      </w:r>
      <w:r w:rsidR="008E3E75">
        <w:t>group</w:t>
      </w:r>
      <w:r>
        <w:t xml:space="preserve">. </w:t>
      </w:r>
      <w:r w:rsidR="009D16C2">
        <w:t>However</w:t>
      </w:r>
      <w:r>
        <w:t xml:space="preserve">, </w:t>
      </w:r>
      <w:r w:rsidR="009D16C2">
        <w:t xml:space="preserve">they </w:t>
      </w:r>
      <w:r>
        <w:t xml:space="preserve">mentioned </w:t>
      </w:r>
      <w:r w:rsidR="00C0740A">
        <w:t>that tracing a line mi</w:t>
      </w:r>
      <w:r w:rsidR="008E3E75">
        <w:t xml:space="preserve">ght be </w:t>
      </w:r>
      <w:r w:rsidR="00EB6AA4">
        <w:t>difficult</w:t>
      </w:r>
      <w:r w:rsidR="008E3E75">
        <w:t xml:space="preserve"> for some 3 year olds, although that is countered by the fact that they do</w:t>
      </w:r>
      <w:r w:rsidR="00D64C28">
        <w:t xml:space="preserve"> no</w:t>
      </w:r>
      <w:r w:rsidR="008E3E75">
        <w:t>t need to trace any specific line</w:t>
      </w:r>
      <w:r w:rsidR="000C4199">
        <w:t>, but draw a freeform one</w:t>
      </w:r>
      <w:r w:rsidR="008E3E75">
        <w:t xml:space="preserve"> – as opposed to a letter tracing game that they are currently using in the classroom.</w:t>
      </w:r>
      <w:r w:rsidR="001F5CA3">
        <w:t xml:space="preserve"> They also believed that the children would need to be told explicitly what the buttons are and why they would click them, because they would be distracting. Finally, they suggested only allowing them to visit the castle in certain times.</w:t>
      </w:r>
    </w:p>
    <w:p w14:paraId="7BBBCE1A" w14:textId="51DE98F3" w:rsidR="001F5CA3" w:rsidRDefault="008E3E75" w:rsidP="008E3E75">
      <w:pPr>
        <w:ind w:firstLine="576"/>
      </w:pPr>
      <w:r>
        <w:t xml:space="preserve">Overall, the teachers felt that the application would support the children in their learning, especially if </w:t>
      </w:r>
      <w:r w:rsidR="001F5CA3">
        <w:t xml:space="preserve">the activity is </w:t>
      </w:r>
      <w:r>
        <w:t>repeated multiple times. They mentioned that they are not certain the children would understand the difference between</w:t>
      </w:r>
      <w:r w:rsidR="001527B2">
        <w:t xml:space="preserve"> “replaying” and “running a program”, but we believe the semantic distinction between the two terms does not obscure the fundamental understanding of the concept</w:t>
      </w:r>
      <w:r w:rsidR="00C46A61">
        <w:t xml:space="preserve"> of compound procedures</w:t>
      </w:r>
      <w:r w:rsidR="001527B2">
        <w:t>, as the conceptual root is that the instructions they gave once will have exactly the same effect under the same conditions.</w:t>
      </w:r>
      <w:r w:rsidR="00FC144F">
        <w:t xml:space="preserve"> </w:t>
      </w:r>
      <w:r w:rsidR="00C46A61">
        <w:t xml:space="preserve">Furthermore, the basis for this concept (i.e. showing that a larger “action” can consist of smaller ones </w:t>
      </w:r>
      <w:sdt>
        <w:sdtPr>
          <w:id w:val="-1378543141"/>
          <w:citation/>
        </w:sdtPr>
        <w:sdtContent>
          <w:r w:rsidR="00C46A61">
            <w:fldChar w:fldCharType="begin"/>
          </w:r>
          <w:r w:rsidR="00C46A61">
            <w:instrText xml:space="preserve"> CITATION Leo10 \l 1033 </w:instrText>
          </w:r>
          <w:r w:rsidR="00C46A61">
            <w:fldChar w:fldCharType="separate"/>
          </w:r>
          <w:r w:rsidR="000F0F10" w:rsidRPr="000F0F10">
            <w:rPr>
              <w:noProof/>
            </w:rPr>
            <w:t>[3]</w:t>
          </w:r>
          <w:r w:rsidR="00C46A61">
            <w:fldChar w:fldCharType="end"/>
          </w:r>
        </w:sdtContent>
      </w:sdt>
      <w:r w:rsidR="00C46A61">
        <w:t>) remains unobstructed since the entire series of actions is clearly portrayed as “one level” and one action “in the form of a button”. Last, t</w:t>
      </w:r>
      <w:r w:rsidR="00FC144F">
        <w:t xml:space="preserve">he teachers strongly believed that the children would find the application engaging and fun. </w:t>
      </w:r>
    </w:p>
    <w:p w14:paraId="09467092" w14:textId="48C66931" w:rsidR="008E3E75" w:rsidRDefault="001F5CA3" w:rsidP="008E3E75">
      <w:pPr>
        <w:ind w:firstLine="576"/>
      </w:pPr>
      <w:r>
        <w:t>W</w:t>
      </w:r>
      <w:r w:rsidR="00FC144F">
        <w:t>hen asked whether they would use it in a classroom, they said they would not because it does not look like it would fit the curriculum t</w:t>
      </w:r>
      <w:r w:rsidR="005F2E94">
        <w:t>hat they are assigned to follow.</w:t>
      </w:r>
      <w:r w:rsidR="00FC144F">
        <w:t xml:space="preserve"> They also mentioned that they currently only use iPads for one type of activity (letter tracing) and that they cannot fully integrate them into their everyday activities</w:t>
      </w:r>
      <w:r>
        <w:t>, especially because they would not know how to assess them on it</w:t>
      </w:r>
      <w:r w:rsidR="00FC144F">
        <w:t>. The teachers proceeded to provide us with their curriculum in order to study it and determine what aspects of it might fit with adjustments. Finally, when asked how they would use the application in a classroom, they mentioned that due to the way children of ages 3 to 4 think, it is difficult for them to participate in an</w:t>
      </w:r>
      <w:r w:rsidR="00F05BDB">
        <w:t xml:space="preserve"> independent activity, since they need </w:t>
      </w:r>
      <w:r w:rsidR="005F2E94">
        <w:t>to know what the</w:t>
      </w:r>
      <w:r w:rsidR="00F05BDB">
        <w:t xml:space="preserve"> </w:t>
      </w:r>
      <w:r w:rsidR="005F2E94">
        <w:t xml:space="preserve">application, </w:t>
      </w:r>
      <w:r w:rsidR="00F05BDB">
        <w:t>teacher</w:t>
      </w:r>
      <w:r w:rsidR="005F2E94">
        <w:t>s and</w:t>
      </w:r>
      <w:r w:rsidR="00F05BDB">
        <w:t xml:space="preserve"> parent</w:t>
      </w:r>
      <w:r w:rsidR="005F2E94">
        <w:t>s</w:t>
      </w:r>
      <w:r w:rsidR="00F05BDB">
        <w:t xml:space="preserve"> </w:t>
      </w:r>
      <w:r w:rsidR="005F2E94">
        <w:t xml:space="preserve">are expecting from them; these expectations need to </w:t>
      </w:r>
      <w:r w:rsidR="00F05BDB">
        <w:t>be predefined explicitly and elaborately. Therefore, they would use this application only in the form of a guided activity, where at each stage an adult would be present to tell them exactly what they need to do and why, what is expected of them and give them instructions (even if the instructions are just the equivalent of “Listen to the instructions that the robot is giving you”).</w:t>
      </w:r>
    </w:p>
    <w:p w14:paraId="2750967E" w14:textId="52ABD262" w:rsidR="008E3E75" w:rsidRDefault="001F5CA3" w:rsidP="001F5CA3">
      <w:pPr>
        <w:pStyle w:val="Heading3"/>
      </w:pPr>
      <w:r>
        <w:t>Teachers of 5 year olds</w:t>
      </w:r>
    </w:p>
    <w:p w14:paraId="0246D1DA" w14:textId="536AE7D4" w:rsidR="00CE6017" w:rsidRDefault="001F5CA3" w:rsidP="001F5CA3">
      <w:pPr>
        <w:ind w:firstLine="576"/>
      </w:pPr>
      <w:r>
        <w:t>The second group of teachers also found the application to be fitting in terms of age appropriateness. They also mentioned</w:t>
      </w:r>
      <w:r w:rsidR="00CE6017">
        <w:t xml:space="preserve"> that the problem solving capabilities of the application are worthwhile and they did not find anything that was too advanced for 5 year olds.</w:t>
      </w:r>
      <w:r w:rsidR="00C3536F">
        <w:t xml:space="preserve"> On the contrary, they believed that it required the right amount of logic and problem solving skills.</w:t>
      </w:r>
      <w:r w:rsidR="00CE6017">
        <w:t xml:space="preserve"> In terms of learning, this group of teachers also mentioned that they would like a smoother transition between the different levels in order to allow for repetition of similar tasks while introducing at most one new small concept at a time. Last, they suggested the same thing the first group of teachers suggested for level 4, i.e. to add a duplicate before it that allows for instructions to be executed on button press.</w:t>
      </w:r>
    </w:p>
    <w:p w14:paraId="3CDBADEB" w14:textId="4BE285BD" w:rsidR="001F5CA3" w:rsidRDefault="00CE6017" w:rsidP="001F5CA3">
      <w:pPr>
        <w:ind w:firstLine="576"/>
      </w:pPr>
      <w:r>
        <w:t xml:space="preserve">In terms of interaction, as with the first group of teachers, </w:t>
      </w:r>
      <w:r w:rsidR="00C3536F">
        <w:t>they believed that the majority of interactions were appropriate, but they</w:t>
      </w:r>
      <w:r>
        <w:t xml:space="preserve"> felt that it would be useful to demonstrate each level to the children before asking them to do it, especially when introducing a new goal or type of interaction in order to not confuse them.</w:t>
      </w:r>
      <w:r w:rsidR="00C3536F">
        <w:t xml:space="preserve"> They mentioned that they would like the flow of the application to be slightly faster and that they would like more graphics to be present. Furthermore, they felt that the majority of the audio in the application, while of good quality, takes too much time and might allow for distractions that could harm the learning.</w:t>
      </w:r>
    </w:p>
    <w:p w14:paraId="619BBB54" w14:textId="6406C05C" w:rsidR="00CE6017" w:rsidRDefault="00CE6017" w:rsidP="001F5CA3">
      <w:pPr>
        <w:ind w:firstLine="576"/>
      </w:pPr>
      <w:r>
        <w:t xml:space="preserve">Overall, they considered the </w:t>
      </w:r>
      <w:r w:rsidR="00835E07">
        <w:t>application</w:t>
      </w:r>
      <w:r>
        <w:t xml:space="preserve"> to be of high quality and mentioned that the children would particularly enjoy the voices and the pictures, as well as the reward system and the castle, and they mentioned that the choice of “charging” as an activity is appropriate for this generation of children, since it is something that directly relates to their everyday lives.</w:t>
      </w:r>
      <w:r w:rsidR="00C3536F">
        <w:t xml:space="preserve"> They also mentioned that the way the vocabulary was being presented to the children was </w:t>
      </w:r>
      <w:r w:rsidR="007C4C36">
        <w:t>age</w:t>
      </w:r>
      <w:r w:rsidR="00C3536F">
        <w:t xml:space="preserve"> appropriate, and they would like to see the terms spelled out for the children as well. They believe the children would like to see some more “extras”, like being able to visit the insides of your castle, or buy things for your garden.</w:t>
      </w:r>
    </w:p>
    <w:p w14:paraId="2B0A644E" w14:textId="2F5E77DB" w:rsidR="00C3536F" w:rsidRDefault="00C3536F" w:rsidP="001F5CA3">
      <w:pPr>
        <w:ind w:firstLine="576"/>
      </w:pPr>
      <w:r>
        <w:t xml:space="preserve">In contrast with the first group of teachers, the second group explained that they would definitely use the application in the classroom. More specifically, they would use it as an independent activity since they did not find it to have content that the children would fail to understand by themselves, especially if the instructions are slightly more elaborate. Since helping 5 year olds be independent is one of the goals that the teachers have in the curriculum, they would use this </w:t>
      </w:r>
      <w:r w:rsidR="00835E07">
        <w:t>application</w:t>
      </w:r>
      <w:r>
        <w:t xml:space="preserve"> for this purpose and to provide them with problem solving and reading opportunities</w:t>
      </w:r>
      <w:r w:rsidR="007254D9">
        <w:t>. Furthermore</w:t>
      </w:r>
      <w:r>
        <w:t>, they men</w:t>
      </w:r>
      <w:r w:rsidR="007254D9">
        <w:t>tioned that they might use it in an activity where the children would work in pairs, since they could help each other fill in possible gaps in comprehension of the goals and mechanics of the application, as well as motivate them. Last, the teachers mentioned that this application, if expanded properly could be beneficial for children up to 7 years old.</w:t>
      </w:r>
    </w:p>
    <w:p w14:paraId="4B46E71B" w14:textId="19E71E8F" w:rsidR="00700D4C" w:rsidRDefault="00700D4C" w:rsidP="00700D4C">
      <w:pPr>
        <w:pStyle w:val="Heading3"/>
      </w:pPr>
      <w:r>
        <w:t>Results</w:t>
      </w:r>
    </w:p>
    <w:p w14:paraId="5E0C535E" w14:textId="77777777" w:rsidR="00700D4C" w:rsidRPr="00700D4C" w:rsidRDefault="00700D4C" w:rsidP="00700D4C"/>
    <w:p w14:paraId="7AD19AE0" w14:textId="2417CA29" w:rsidR="00EE6AB3" w:rsidRPr="00805044" w:rsidRDefault="00DF01D6" w:rsidP="00AC0F47">
      <w:pPr>
        <w:pStyle w:val="Heading2"/>
      </w:pPr>
      <w:bookmarkStart w:id="107" w:name="_Toc353143827"/>
      <w:bookmarkStart w:id="108" w:name="_Toc353146725"/>
      <w:bookmarkStart w:id="109" w:name="_Toc353150439"/>
      <w:bookmarkStart w:id="110" w:name="_Toc354012673"/>
      <w:r>
        <w:t xml:space="preserve">Formative </w:t>
      </w:r>
      <w:r w:rsidR="00805044">
        <w:t>Evaluation with young children</w:t>
      </w:r>
      <w:bookmarkEnd w:id="107"/>
      <w:bookmarkEnd w:id="108"/>
      <w:bookmarkEnd w:id="109"/>
      <w:bookmarkEnd w:id="110"/>
    </w:p>
    <w:p w14:paraId="679FDB24" w14:textId="58829F0A" w:rsidR="00466DAC" w:rsidRDefault="00EE6AB3" w:rsidP="00EC0289">
      <w:pPr>
        <w:ind w:firstLine="360"/>
      </w:pPr>
      <w:commentRangeStart w:id="111"/>
      <w:r w:rsidRPr="007254D9">
        <w:t xml:space="preserve">After </w:t>
      </w:r>
      <w:r w:rsidR="00E31DC8" w:rsidRPr="007254D9">
        <w:t>the implementation of the product ha</w:t>
      </w:r>
      <w:r w:rsidR="115EA4FF" w:rsidRPr="007254D9">
        <w:t>d</w:t>
      </w:r>
      <w:r w:rsidR="00E31DC8" w:rsidRPr="007254D9">
        <w:t xml:space="preserve"> been completed</w:t>
      </w:r>
      <w:commentRangeEnd w:id="111"/>
      <w:r w:rsidR="005D3491">
        <w:rPr>
          <w:rStyle w:val="CommentReference"/>
          <w:rFonts w:eastAsia="Arial" w:cs="Arial"/>
          <w:color w:val="000000"/>
        </w:rPr>
        <w:commentReference w:id="111"/>
      </w:r>
      <w:r w:rsidR="00E31DC8" w:rsidRPr="007254D9">
        <w:t>, we</w:t>
      </w:r>
      <w:r w:rsidR="115EA4FF" w:rsidRPr="007254D9">
        <w:t xml:space="preserve"> </w:t>
      </w:r>
      <w:r w:rsidR="00E31DC8" w:rsidRPr="007254D9">
        <w:t>conduct</w:t>
      </w:r>
      <w:r w:rsidR="115EA4FF" w:rsidRPr="007254D9">
        <w:t>ed</w:t>
      </w:r>
      <w:r w:rsidR="00E31DC8" w:rsidRPr="007254D9">
        <w:t xml:space="preserve"> </w:t>
      </w:r>
      <w:r w:rsidR="003033E9">
        <w:t>three</w:t>
      </w:r>
      <w:r w:rsidR="007254D9">
        <w:t xml:space="preserve"> 25 minute session</w:t>
      </w:r>
      <w:r w:rsidR="003033E9">
        <w:t>s</w:t>
      </w:r>
      <w:r w:rsidR="00E31DC8" w:rsidRPr="007254D9">
        <w:t xml:space="preserve"> with</w:t>
      </w:r>
      <w:r w:rsidR="007254D9">
        <w:t xml:space="preserve"> two</w:t>
      </w:r>
      <w:r w:rsidR="115EA4FF" w:rsidRPr="007254D9">
        <w:t xml:space="preserve"> target</w:t>
      </w:r>
      <w:r w:rsidR="00E31DC8" w:rsidRPr="007254D9">
        <w:t xml:space="preserve"> users</w:t>
      </w:r>
      <w:r w:rsidR="003033E9">
        <w:t xml:space="preserve"> each (6 children total); the children were </w:t>
      </w:r>
      <w:r w:rsidR="005D3491">
        <w:t>from</w:t>
      </w:r>
      <w:r w:rsidR="003033E9">
        <w:t xml:space="preserve"> two different classes at the CYC.</w:t>
      </w:r>
      <w:r w:rsidR="00E31DC8" w:rsidRPr="007254D9">
        <w:t xml:space="preserve"> </w:t>
      </w:r>
      <w:r w:rsidR="003033E9">
        <w:t>The first session was conducted with a 3 year old girl and a 5 year old boy</w:t>
      </w:r>
      <w:r w:rsidR="005D3491">
        <w:t>,</w:t>
      </w:r>
      <w:r w:rsidR="003033E9">
        <w:t xml:space="preserve"> and </w:t>
      </w:r>
      <w:del w:id="112" w:author="Jaison Cooper" w:date="2013-04-17T23:27:00Z">
        <w:r w:rsidR="003033E9">
          <w:delText xml:space="preserve">the </w:delText>
        </w:r>
      </w:del>
      <w:ins w:id="113" w:author="Jaison Cooper" w:date="2013-04-17T23:27:00Z">
        <w:r w:rsidR="005D3491">
          <w:t xml:space="preserve">both </w:t>
        </w:r>
      </w:ins>
      <w:r w:rsidR="003033E9">
        <w:t xml:space="preserve">subsequent sessions included two 4 year old girls </w:t>
      </w:r>
      <w:commentRangeStart w:id="114"/>
      <w:r w:rsidR="003033E9">
        <w:t>yeah</w:t>
      </w:r>
      <w:commentRangeEnd w:id="114"/>
      <w:r w:rsidR="005D3491">
        <w:rPr>
          <w:rStyle w:val="CommentReference"/>
          <w:rFonts w:eastAsia="Arial" w:cs="Arial"/>
          <w:color w:val="000000"/>
        </w:rPr>
        <w:commentReference w:id="114"/>
      </w:r>
      <w:r w:rsidR="003033E9">
        <w:t xml:space="preserve">. While </w:t>
      </w:r>
      <w:ins w:id="115" w:author="Jaison Cooper" w:date="2013-04-17T23:28:00Z">
        <w:r w:rsidR="005D3491">
          <w:t xml:space="preserve">three </w:t>
        </w:r>
      </w:ins>
      <w:del w:id="116" w:author="Jaison Cooper" w:date="2013-04-17T23:28:00Z">
        <w:r w:rsidR="003033E9">
          <w:delText>3</w:delText>
        </w:r>
      </w:del>
      <w:r w:rsidR="003033E9">
        <w:t xml:space="preserve"> of the children had iPads at home, they were </w:t>
      </w:r>
      <w:del w:id="117" w:author="Jaison Cooper" w:date="2013-04-17T23:28:00Z">
        <w:r w:rsidR="003033E9">
          <w:delText xml:space="preserve">only </w:delText>
        </w:r>
      </w:del>
      <w:del w:id="118" w:author="Jaison Cooper" w:date="2013-04-17T23:29:00Z">
        <w:r w:rsidR="00981FD4">
          <w:delText>used for</w:delText>
        </w:r>
      </w:del>
      <w:ins w:id="119" w:author="Jaison Cooper" w:date="2013-04-17T23:29:00Z">
        <w:r w:rsidR="005D3491">
          <w:t>restricted to</w:t>
        </w:r>
      </w:ins>
      <w:r w:rsidR="00981FD4">
        <w:t xml:space="preserve"> “</w:t>
      </w:r>
      <w:del w:id="120" w:author="Jaison Cooper" w:date="2013-04-17T23:29:00Z">
        <w:r w:rsidR="00981FD4">
          <w:delText xml:space="preserve">bed </w:delText>
        </w:r>
      </w:del>
      <w:ins w:id="121" w:author="Jaison Cooper" w:date="2013-04-17T23:29:00Z">
        <w:r w:rsidR="005D3491">
          <w:t>bed-</w:t>
        </w:r>
      </w:ins>
      <w:r w:rsidR="00981FD4">
        <w:t>time TV”</w:t>
      </w:r>
      <w:r w:rsidR="003033E9">
        <w:t xml:space="preserve"> or rarely for games. The other </w:t>
      </w:r>
      <w:del w:id="122" w:author="Jaison Cooper" w:date="2013-04-17T23:29:00Z">
        <w:r w:rsidR="003033E9">
          <w:delText xml:space="preserve">3 </w:delText>
        </w:r>
      </w:del>
      <w:ins w:id="123" w:author="Jaison Cooper" w:date="2013-04-17T23:29:00Z">
        <w:r w:rsidR="005D3491">
          <w:t xml:space="preserve">three </w:t>
        </w:r>
      </w:ins>
      <w:r w:rsidR="003033E9">
        <w:t xml:space="preserve">children </w:t>
      </w:r>
      <w:r w:rsidR="00981FD4">
        <w:t xml:space="preserve">only used </w:t>
      </w:r>
      <w:del w:id="124" w:author="Jaison Cooper" w:date="2013-04-17T23:30:00Z">
        <w:r w:rsidR="00981FD4">
          <w:delText xml:space="preserve">the </w:delText>
        </w:r>
      </w:del>
      <w:r w:rsidR="00981FD4">
        <w:t xml:space="preserve">iPads at the CYC in the context of their activities. </w:t>
      </w:r>
      <w:r w:rsidR="00F2097D">
        <w:t xml:space="preserve">As the teachers suggested, we chose to conduct </w:t>
      </w:r>
      <w:del w:id="125" w:author="Jaison Cooper" w:date="2013-04-17T23:31:00Z">
        <w:r w:rsidR="00F2097D">
          <w:delText xml:space="preserve">a </w:delText>
        </w:r>
      </w:del>
      <w:ins w:id="126" w:author="Jaison Cooper" w:date="2013-04-17T23:31:00Z">
        <w:r w:rsidR="005D3491">
          <w:t xml:space="preserve">the </w:t>
        </w:r>
      </w:ins>
      <w:r w:rsidR="00F2097D">
        <w:t>session</w:t>
      </w:r>
      <w:ins w:id="127" w:author="Jaison Cooper" w:date="2013-04-17T23:31:00Z">
        <w:r w:rsidR="005D3491">
          <w:t>s</w:t>
        </w:r>
      </w:ins>
      <w:r w:rsidR="00F2097D">
        <w:t xml:space="preserve"> with </w:t>
      </w:r>
      <w:ins w:id="128" w:author="Jaison Cooper" w:date="2013-04-17T23:31:00Z">
        <w:r w:rsidR="005D3491">
          <w:t>two</w:t>
        </w:r>
      </w:ins>
      <w:del w:id="129" w:author="Jaison Cooper" w:date="2013-04-17T23:31:00Z">
        <w:r w:rsidR="00F2097D">
          <w:delText>2</w:delText>
        </w:r>
      </w:del>
      <w:r w:rsidR="00F2097D">
        <w:t xml:space="preserve"> children </w:t>
      </w:r>
      <w:del w:id="130" w:author="Jaison Cooper" w:date="2013-04-17T23:32:00Z">
        <w:r w:rsidR="00F2097D">
          <w:delText>at the same time</w:delText>
        </w:r>
      </w:del>
      <w:ins w:id="131" w:author="Jaison Cooper" w:date="2013-04-17T23:32:00Z">
        <w:r w:rsidR="00875100">
          <w:t>simultaneously;</w:t>
        </w:r>
      </w:ins>
      <w:r w:rsidR="00F2097D">
        <w:t xml:space="preserve"> </w:t>
      </w:r>
      <w:ins w:id="132" w:author="Jaison Cooper" w:date="2013-04-17T23:34:00Z">
        <w:r w:rsidR="00875100">
          <w:t>allowing them to</w:t>
        </w:r>
      </w:ins>
      <w:del w:id="133" w:author="Jaison Cooper" w:date="2013-04-17T23:34:00Z">
        <w:r w:rsidR="00F2097D">
          <w:delText>so that they could</w:delText>
        </w:r>
      </w:del>
      <w:r w:rsidR="00F2097D">
        <w:t xml:space="preserve"> help and motivate </w:t>
      </w:r>
      <w:del w:id="134" w:author="Jaison Cooper" w:date="2013-04-17T23:33:00Z">
        <w:r w:rsidR="00F2097D">
          <w:delText xml:space="preserve">each </w:delText>
        </w:r>
      </w:del>
      <w:ins w:id="135" w:author="Jaison Cooper" w:date="2013-04-17T23:33:00Z">
        <w:r w:rsidR="00875100">
          <w:t>one an</w:t>
        </w:r>
      </w:ins>
      <w:r w:rsidR="00F2097D">
        <w:t xml:space="preserve">other. The goal of </w:t>
      </w:r>
      <w:del w:id="136" w:author="Jaison Cooper" w:date="2013-04-17T23:34:00Z">
        <w:r w:rsidR="00F2097D">
          <w:delText>this</w:delText>
        </w:r>
        <w:r w:rsidR="00387A8C">
          <w:delText xml:space="preserve"> </w:delText>
        </w:r>
      </w:del>
      <w:ins w:id="137" w:author="Jaison Cooper" w:date="2013-04-17T23:34:00Z">
        <w:r w:rsidR="00875100">
          <w:t xml:space="preserve">these </w:t>
        </w:r>
      </w:ins>
      <w:r w:rsidR="00387A8C">
        <w:t>formative evaluation</w:t>
      </w:r>
      <w:r w:rsidR="00F2097D">
        <w:t xml:space="preserve"> session</w:t>
      </w:r>
      <w:ins w:id="138" w:author="Jaison Cooper" w:date="2013-04-17T23:34:00Z">
        <w:r w:rsidR="00875100">
          <w:t>s</w:t>
        </w:r>
      </w:ins>
      <w:r w:rsidR="00F2097D">
        <w:t xml:space="preserve"> was to </w:t>
      </w:r>
      <w:del w:id="139" w:author="Jaison Cooper" w:date="2013-04-17T23:39:00Z">
        <w:r w:rsidR="00F2097D">
          <w:delText xml:space="preserve">examine </w:delText>
        </w:r>
      </w:del>
      <w:ins w:id="140" w:author="Jaison Cooper" w:date="2013-04-17T23:39:00Z">
        <w:r w:rsidR="00875100">
          <w:t xml:space="preserve">ascertain </w:t>
        </w:r>
      </w:ins>
      <w:r w:rsidR="00F2097D">
        <w:t xml:space="preserve">how </w:t>
      </w:r>
      <w:del w:id="141" w:author="Jaison Cooper" w:date="2013-04-17T23:36:00Z">
        <w:r w:rsidR="00F2097D">
          <w:delText xml:space="preserve">our actual </w:delText>
        </w:r>
      </w:del>
      <w:r w:rsidR="00F2097D">
        <w:t xml:space="preserve">target users would respond, as well as </w:t>
      </w:r>
      <w:del w:id="142" w:author="Jaison Cooper" w:date="2013-04-17T23:38:00Z">
        <w:r w:rsidR="00F2097D">
          <w:delText>to get an idea about the</w:delText>
        </w:r>
      </w:del>
      <w:ins w:id="143" w:author="Jaison Cooper" w:date="2013-04-17T23:38:00Z">
        <w:r w:rsidR="00875100">
          <w:t>determine</w:t>
        </w:r>
      </w:ins>
      <w:r w:rsidR="00F2097D">
        <w:t xml:space="preserve"> possible differences between 3</w:t>
      </w:r>
      <w:r w:rsidR="003033E9">
        <w:t>, 4,</w:t>
      </w:r>
      <w:r w:rsidR="00F2097D">
        <w:t xml:space="preserve"> and 5 year olds. </w:t>
      </w:r>
      <w:commentRangeStart w:id="144"/>
      <w:r w:rsidR="00F2097D">
        <w:t>More</w:t>
      </w:r>
      <w:commentRangeEnd w:id="144"/>
      <w:r w:rsidR="00387A8C">
        <w:rPr>
          <w:rStyle w:val="CommentReference"/>
          <w:rFonts w:eastAsia="Arial" w:cs="Arial"/>
          <w:color w:val="000000"/>
        </w:rPr>
        <w:commentReference w:id="144"/>
      </w:r>
      <w:r w:rsidR="00F2097D">
        <w:t xml:space="preserve"> specifically, we were interested in </w:t>
      </w:r>
      <w:r w:rsidR="00466DAC">
        <w:t>answering the following questions mainly through observation, but also through direct feedback from the children:</w:t>
      </w:r>
    </w:p>
    <w:p w14:paraId="7645007C" w14:textId="793C6FB6" w:rsidR="00466DAC" w:rsidRPr="007254D9" w:rsidRDefault="00466DAC" w:rsidP="00EC0289">
      <w:pPr>
        <w:pStyle w:val="ListBullet"/>
      </w:pPr>
      <w:r w:rsidRPr="007254D9">
        <w:t>What areas are the children having trouble with (and why)</w:t>
      </w:r>
      <w:r>
        <w:t>?</w:t>
      </w:r>
    </w:p>
    <w:p w14:paraId="503092ED" w14:textId="5BF28E2D" w:rsidR="00466DAC" w:rsidRPr="007254D9" w:rsidRDefault="00466DAC" w:rsidP="00EC0289">
      <w:pPr>
        <w:pStyle w:val="ListBullet"/>
      </w:pPr>
      <w:r>
        <w:t xml:space="preserve">Do they understand the interface as well as the concepts well? </w:t>
      </w:r>
    </w:p>
    <w:p w14:paraId="72816DEE" w14:textId="2C40204B" w:rsidR="00466DAC" w:rsidRDefault="00466DAC" w:rsidP="00EC0289">
      <w:pPr>
        <w:pStyle w:val="ListBullet"/>
      </w:pPr>
      <w:r w:rsidRPr="007254D9">
        <w:t>Do they like the a</w:t>
      </w:r>
      <w:r>
        <w:t>pplication and its interactions?</w:t>
      </w:r>
    </w:p>
    <w:p w14:paraId="07002961" w14:textId="14C34A78" w:rsidR="00466DAC" w:rsidRDefault="00466DAC" w:rsidP="00EC0289">
      <w:pPr>
        <w:pStyle w:val="ListBullet"/>
      </w:pPr>
      <w:r>
        <w:t>How can we improve the usability, the learning interactions and the fun?</w:t>
      </w:r>
    </w:p>
    <w:p w14:paraId="3D91AD3D" w14:textId="0F13F6D7" w:rsidR="00466DAC" w:rsidRPr="00466DAC" w:rsidRDefault="00466DAC" w:rsidP="00EC0289">
      <w:pPr>
        <w:pStyle w:val="ListBullet"/>
      </w:pPr>
      <w:r>
        <w:t>What challenges might the children face?</w:t>
      </w:r>
    </w:p>
    <w:p w14:paraId="4CAEE1A6" w14:textId="562D28DD" w:rsidR="00E31DC8" w:rsidRPr="007254D9" w:rsidRDefault="003033E9" w:rsidP="009437A5">
      <w:pPr>
        <w:ind w:firstLine="360"/>
        <w:rPr>
          <w:rFonts w:eastAsia="Times New Roman"/>
        </w:rPr>
      </w:pPr>
      <w:r>
        <w:t>Each</w:t>
      </w:r>
      <w:r w:rsidR="115EA4FF" w:rsidRPr="007254D9">
        <w:t xml:space="preserve"> session </w:t>
      </w:r>
      <w:del w:id="145" w:author="Jaison Cooper" w:date="2013-04-17T23:48:00Z">
        <w:r w:rsidR="115EA4FF" w:rsidRPr="007254D9">
          <w:delText xml:space="preserve">started </w:delText>
        </w:r>
      </w:del>
      <w:ins w:id="146" w:author="Jaison Cooper" w:date="2013-04-17T23:48:00Z">
        <w:r w:rsidR="00F368F1">
          <w:t>began</w:t>
        </w:r>
        <w:r w:rsidR="00F368F1" w:rsidRPr="007254D9">
          <w:t xml:space="preserve"> </w:t>
        </w:r>
      </w:ins>
      <w:r w:rsidR="115EA4FF" w:rsidRPr="007254D9">
        <w:t>with the researcher introducing himself</w:t>
      </w:r>
      <w:del w:id="147" w:author="Jaison Cooper" w:date="2013-04-17T23:48:00Z">
        <w:r w:rsidR="115EA4FF" w:rsidRPr="007254D9">
          <w:delText xml:space="preserve"> to the children</w:delText>
        </w:r>
      </w:del>
      <w:r w:rsidR="115EA4FF" w:rsidRPr="007254D9">
        <w:t xml:space="preserve">, followed by a short explanation of </w:t>
      </w:r>
      <w:del w:id="148" w:author="Jaison Cooper" w:date="2013-04-17T23:50:00Z">
        <w:r w:rsidR="115EA4FF" w:rsidRPr="007254D9">
          <w:delText>what would be given to them</w:delText>
        </w:r>
      </w:del>
      <w:ins w:id="149" w:author="Jaison Cooper" w:date="2013-04-17T23:50:00Z">
        <w:r w:rsidR="00F368F1">
          <w:t>the activity</w:t>
        </w:r>
      </w:ins>
      <w:r w:rsidR="115EA4FF" w:rsidRPr="007254D9">
        <w:t xml:space="preserve"> and their right to stop at any time. </w:t>
      </w:r>
      <w:del w:id="150" w:author="Jaison Cooper" w:date="2013-04-17T23:52:00Z">
        <w:r w:rsidR="115EA4FF" w:rsidRPr="007254D9" w:rsidDel="009B4074">
          <w:delText>Then</w:delText>
        </w:r>
      </w:del>
      <w:ins w:id="151" w:author="Jaison Cooper" w:date="2013-04-17T23:52:00Z">
        <w:r w:rsidR="009B4074">
          <w:t>Afterwards</w:t>
        </w:r>
      </w:ins>
      <w:r w:rsidR="115EA4FF" w:rsidRPr="007254D9">
        <w:t xml:space="preserve">, the children </w:t>
      </w:r>
      <w:del w:id="152" w:author="Jaison Cooper" w:date="2013-04-17T23:51:00Z">
        <w:r w:rsidR="115EA4FF" w:rsidRPr="007254D9">
          <w:delText>started playing</w:delText>
        </w:r>
      </w:del>
      <w:ins w:id="153" w:author="Jaison Cooper" w:date="2013-04-17T23:51:00Z">
        <w:r w:rsidR="009B4074">
          <w:t>played</w:t>
        </w:r>
      </w:ins>
      <w:r w:rsidR="115EA4FF" w:rsidRPr="007254D9">
        <w:t xml:space="preserve"> with the application</w:t>
      </w:r>
      <w:del w:id="154" w:author="Jaison Cooper" w:date="2013-04-17T23:51:00Z">
        <w:r w:rsidR="115EA4FF" w:rsidRPr="007254D9">
          <w:delText>,</w:delText>
        </w:r>
      </w:del>
      <w:r w:rsidR="115EA4FF" w:rsidRPr="007254D9">
        <w:t xml:space="preserve"> </w:t>
      </w:r>
      <w:del w:id="155" w:author="Jaison Cooper" w:date="2013-04-17T23:54:00Z">
        <w:r w:rsidR="115EA4FF" w:rsidRPr="007254D9">
          <w:delText>while the researcher guided them through the activity by</w:delText>
        </w:r>
      </w:del>
      <w:ins w:id="156" w:author="Jaison Cooper" w:date="2013-04-17T23:54:00Z">
        <w:r w:rsidR="009B4074">
          <w:t>while the researcher occasionally provided guidance</w:t>
        </w:r>
      </w:ins>
      <w:r w:rsidR="115EA4FF" w:rsidRPr="007254D9">
        <w:t xml:space="preserve"> </w:t>
      </w:r>
      <w:ins w:id="157" w:author="Jaison Cooper" w:date="2013-04-17T23:53:00Z">
        <w:r w:rsidR="009B4074">
          <w:t>(i.e,</w:t>
        </w:r>
        <w:r w:rsidR="115EA4FF" w:rsidRPr="007254D9">
          <w:t xml:space="preserve"> </w:t>
        </w:r>
      </w:ins>
      <w:r w:rsidR="115EA4FF" w:rsidRPr="007254D9">
        <w:t>telling them what to do next or helping them if they were having trouble</w:t>
      </w:r>
      <w:ins w:id="158" w:author="Jaison Cooper" w:date="2013-04-17T23:53:00Z">
        <w:r w:rsidR="009B4074">
          <w:t>)</w:t>
        </w:r>
      </w:ins>
      <w:r w:rsidR="115EA4FF" w:rsidRPr="007254D9">
        <w:t xml:space="preserve">. </w:t>
      </w:r>
      <w:r w:rsidR="00466DAC">
        <w:t>Throughout the session, the researcher asked questions to clarify that the children understood what they were doing</w:t>
      </w:r>
      <w:ins w:id="159" w:author="Jaison Cooper" w:date="2013-04-17T23:59:00Z">
        <w:r w:rsidR="009B4074">
          <w:t>;</w:t>
        </w:r>
      </w:ins>
      <w:del w:id="160" w:author="Jaison Cooper" w:date="2013-04-17T23:57:00Z">
        <w:r w:rsidR="00466DAC" w:rsidDel="009B4074">
          <w:delText>,</w:delText>
        </w:r>
      </w:del>
      <w:ins w:id="161" w:author="Jaison Cooper" w:date="2013-04-17T23:59:00Z">
        <w:r w:rsidR="009B4074">
          <w:t xml:space="preserve"> for example</w:t>
        </w:r>
      </w:ins>
      <w:r w:rsidR="00466DAC">
        <w:t xml:space="preserve"> </w:t>
      </w:r>
      <w:del w:id="162" w:author="Jaison Cooper" w:date="2013-04-18T00:00:00Z">
        <w:r w:rsidR="00466DAC" w:rsidDel="009B4074">
          <w:delText>e.g.</w:delText>
        </w:r>
      </w:del>
      <w:r w:rsidR="00466DAC">
        <w:t xml:space="preserve"> asking them to explain what they did</w:t>
      </w:r>
      <w:ins w:id="163" w:author="Jaison Cooper" w:date="2013-04-18T00:00:00Z">
        <w:r w:rsidR="009B4074">
          <w:t>,</w:t>
        </w:r>
      </w:ins>
      <w:r w:rsidR="00466DAC">
        <w:t xml:space="preserve"> or by asking context specific questions like “Why did the robot move there</w:t>
      </w:r>
      <w:r w:rsidR="00B940C1">
        <w:t>.</w:t>
      </w:r>
      <w:r w:rsidR="00466DAC">
        <w:t xml:space="preserve">” </w:t>
      </w:r>
      <w:r w:rsidR="00F2097D">
        <w:t xml:space="preserve">Whenever the children expressed an opinion or provided </w:t>
      </w:r>
      <w:del w:id="164" w:author="Jaison Cooper" w:date="2013-04-18T00:01:00Z">
        <w:r w:rsidR="00F2097D">
          <w:delText xml:space="preserve">the researcher with </w:delText>
        </w:r>
      </w:del>
      <w:r w:rsidR="00F2097D">
        <w:t xml:space="preserve">feedback, the researcher attempted to help them elaborate on it and perhaps </w:t>
      </w:r>
      <w:del w:id="165" w:author="Jaison Cooper" w:date="2013-04-18T00:02:00Z">
        <w:r w:rsidR="00F2097D">
          <w:delText>get their opinion on</w:delText>
        </w:r>
      </w:del>
      <w:ins w:id="166" w:author="Jaison Cooper" w:date="2013-04-18T00:02:00Z">
        <w:r w:rsidR="00CF35A2">
          <w:t>suggest</w:t>
        </w:r>
      </w:ins>
      <w:r w:rsidR="00F2097D">
        <w:t xml:space="preserve"> how to improve it. At the end of the session, t</w:t>
      </w:r>
      <w:r w:rsidR="00C747D1">
        <w:t>he children were</w:t>
      </w:r>
      <w:r w:rsidR="00F2097D" w:rsidRPr="007254D9">
        <w:rPr>
          <w:rFonts w:eastAsia="Times New Roman"/>
        </w:rPr>
        <w:t xml:space="preserve"> </w:t>
      </w:r>
      <w:commentRangeStart w:id="167"/>
      <w:del w:id="168" w:author="Jaison Cooper" w:date="2013-04-18T00:03:00Z">
        <w:r w:rsidR="00F2097D" w:rsidRPr="007254D9">
          <w:rPr>
            <w:rFonts w:eastAsia="Times New Roman"/>
          </w:rPr>
          <w:delText xml:space="preserve">asked </w:delText>
        </w:r>
      </w:del>
      <w:commentRangeEnd w:id="167"/>
      <w:r w:rsidR="00CF35A2">
        <w:rPr>
          <w:rStyle w:val="CommentReference"/>
          <w:rFonts w:eastAsia="Arial" w:cs="Arial"/>
          <w:color w:val="000000"/>
        </w:rPr>
        <w:commentReference w:id="167"/>
      </w:r>
      <w:ins w:id="169" w:author="Jaison Cooper" w:date="2013-04-18T00:03:00Z">
        <w:r w:rsidR="00CF35A2">
          <w:rPr>
            <w:rFonts w:eastAsia="Times New Roman"/>
          </w:rPr>
          <w:t>prompted</w:t>
        </w:r>
        <w:r w:rsidR="00CF35A2" w:rsidRPr="007254D9">
          <w:rPr>
            <w:rFonts w:eastAsia="Times New Roman"/>
          </w:rPr>
          <w:t xml:space="preserve"> </w:t>
        </w:r>
      </w:ins>
      <w:r w:rsidR="00F2097D" w:rsidRPr="007254D9">
        <w:rPr>
          <w:rFonts w:eastAsia="Times New Roman"/>
        </w:rPr>
        <w:t>to rate</w:t>
      </w:r>
      <w:ins w:id="170" w:author="Jaison Cooper" w:date="2013-04-18T00:02:00Z">
        <w:r w:rsidR="00F2097D" w:rsidRPr="007254D9">
          <w:rPr>
            <w:rFonts w:eastAsia="Times New Roman"/>
          </w:rPr>
          <w:t xml:space="preserve"> </w:t>
        </w:r>
        <w:r w:rsidR="00CF35A2">
          <w:rPr>
            <w:rFonts w:eastAsia="Times New Roman"/>
          </w:rPr>
          <w:t>how much they liked</w:t>
        </w:r>
      </w:ins>
      <w:r w:rsidR="00F2097D" w:rsidRPr="007254D9">
        <w:rPr>
          <w:rFonts w:eastAsia="Times New Roman"/>
        </w:rPr>
        <w:t xml:space="preserve"> </w:t>
      </w:r>
      <w:r w:rsidR="00C747D1">
        <w:rPr>
          <w:rFonts w:eastAsia="Times New Roman"/>
        </w:rPr>
        <w:t xml:space="preserve">the application </w:t>
      </w:r>
      <w:del w:id="171" w:author="Jaison Cooper" w:date="2013-04-18T00:02:00Z">
        <w:r w:rsidR="00C747D1">
          <w:rPr>
            <w:rFonts w:eastAsia="Times New Roman"/>
          </w:rPr>
          <w:delText>based on how much they liked it</w:delText>
        </w:r>
        <w:r w:rsidR="00F2097D" w:rsidRPr="007254D9">
          <w:rPr>
            <w:rFonts w:eastAsia="Times New Roman"/>
          </w:rPr>
          <w:delText xml:space="preserve"> </w:delText>
        </w:r>
      </w:del>
      <w:r w:rsidR="00F2097D" w:rsidRPr="007254D9">
        <w:rPr>
          <w:rFonts w:eastAsia="Times New Roman"/>
        </w:rPr>
        <w:t>using a 5-likert scale with smiley faces</w:t>
      </w:r>
      <w:r w:rsidR="00466DAC">
        <w:rPr>
          <w:rFonts w:eastAsia="Times New Roman"/>
        </w:rPr>
        <w:t xml:space="preserve"> (</w:t>
      </w:r>
      <w:r w:rsidR="00C747D1">
        <w:rPr>
          <w:rFonts w:eastAsia="Times New Roman"/>
        </w:rPr>
        <w:t>the Smileyometer</w:t>
      </w:r>
      <w:r w:rsidR="00F2097D" w:rsidRPr="007254D9">
        <w:rPr>
          <w:rFonts w:eastAsia="Times New Roman"/>
        </w:rPr>
        <w:t xml:space="preserve"> </w:t>
      </w:r>
      <w:sdt>
        <w:sdtPr>
          <w:rPr>
            <w:rFonts w:eastAsia="Times New Roman"/>
          </w:rPr>
          <w:id w:val="1618565394"/>
          <w:citation/>
        </w:sdtPr>
        <w:sdtContent>
          <w:r w:rsidR="00F2097D" w:rsidRPr="007254D9">
            <w:rPr>
              <w:rFonts w:eastAsia="Times New Roman"/>
            </w:rPr>
            <w:fldChar w:fldCharType="begin"/>
          </w:r>
          <w:r w:rsidR="00F2097D" w:rsidRPr="007254D9">
            <w:rPr>
              <w:rFonts w:eastAsia="Times New Roman"/>
            </w:rPr>
            <w:instrText xml:space="preserve"> CITATION Jan02 \l 1033 </w:instrText>
          </w:r>
          <w:r w:rsidR="00F2097D" w:rsidRPr="007254D9">
            <w:rPr>
              <w:rFonts w:eastAsia="Times New Roman"/>
            </w:rPr>
            <w:fldChar w:fldCharType="separate"/>
          </w:r>
          <w:r w:rsidR="000F0F10">
            <w:rPr>
              <w:rFonts w:eastAsia="Times New Roman"/>
              <w:noProof/>
            </w:rPr>
            <w:t>[33]</w:t>
          </w:r>
          <w:r w:rsidR="00F2097D" w:rsidRPr="007254D9">
            <w:rPr>
              <w:rFonts w:eastAsia="Times New Roman"/>
            </w:rPr>
            <w:fldChar w:fldCharType="end"/>
          </w:r>
        </w:sdtContent>
      </w:sdt>
      <w:r w:rsidR="00466DAC">
        <w:rPr>
          <w:rFonts w:eastAsia="Times New Roman"/>
        </w:rPr>
        <w:t>)</w:t>
      </w:r>
      <w:r w:rsidR="00C747D1">
        <w:rPr>
          <w:rFonts w:eastAsia="Times New Roman"/>
        </w:rPr>
        <w:t xml:space="preserve"> and also </w:t>
      </w:r>
      <w:r w:rsidR="00F2097D" w:rsidRPr="007254D9">
        <w:rPr>
          <w:rFonts w:eastAsia="Times New Roman"/>
        </w:rPr>
        <w:t>to suggest improvements.</w:t>
      </w:r>
      <w:r w:rsidR="00981FD4" w:rsidRPr="00981FD4">
        <w:rPr>
          <w:rFonts w:eastAsia="Times New Roman"/>
        </w:rPr>
        <w:t xml:space="preserve"> </w:t>
      </w:r>
      <w:r w:rsidR="00981FD4">
        <w:rPr>
          <w:rFonts w:eastAsia="Times New Roman"/>
        </w:rPr>
        <w:t>The</w:t>
      </w:r>
      <w:r w:rsidR="00981FD4" w:rsidRPr="007254D9">
        <w:t xml:space="preserve"> collected data consisted of the researchers' written notes and observations.</w:t>
      </w:r>
    </w:p>
    <w:p w14:paraId="0164D870" w14:textId="77777777" w:rsidR="00893BB7" w:rsidRDefault="00981FD4" w:rsidP="009437A5">
      <w:pPr>
        <w:ind w:firstLine="360"/>
        <w:rPr>
          <w:ins w:id="172" w:author="Jaison Cooper" w:date="2013-04-18T00:22:00Z"/>
        </w:rPr>
      </w:pPr>
      <w:r>
        <w:t xml:space="preserve">Overall, the application was </w:t>
      </w:r>
      <w:commentRangeStart w:id="173"/>
      <w:r>
        <w:t xml:space="preserve">very </w:t>
      </w:r>
      <w:commentRangeEnd w:id="173"/>
      <w:r w:rsidR="00CF35A2">
        <w:rPr>
          <w:rStyle w:val="CommentReference"/>
          <w:rFonts w:eastAsia="Arial" w:cs="Arial"/>
          <w:color w:val="000000"/>
        </w:rPr>
        <w:commentReference w:id="173"/>
      </w:r>
      <w:r>
        <w:t xml:space="preserve">appealing to </w:t>
      </w:r>
      <w:r w:rsidR="003033E9">
        <w:t>all</w:t>
      </w:r>
      <w:r>
        <w:t xml:space="preserve"> children. Most of the </w:t>
      </w:r>
      <w:commentRangeStart w:id="174"/>
      <w:r>
        <w:t xml:space="preserve">feedback </w:t>
      </w:r>
      <w:commentRangeEnd w:id="174"/>
      <w:r w:rsidR="00CF35A2">
        <w:rPr>
          <w:rStyle w:val="CommentReference"/>
          <w:rFonts w:eastAsia="Arial" w:cs="Arial"/>
          <w:color w:val="000000"/>
        </w:rPr>
        <w:commentReference w:id="174"/>
      </w:r>
      <w:r>
        <w:t xml:space="preserve">that we received from the two </w:t>
      </w:r>
      <w:r w:rsidR="00B940C1">
        <w:t>pairs</w:t>
      </w:r>
      <w:r>
        <w:t xml:space="preserve"> of teachers was </w:t>
      </w:r>
      <w:commentRangeStart w:id="175"/>
      <w:del w:id="176" w:author="Jaison Cooper" w:date="2013-04-18T00:04:00Z">
        <w:r>
          <w:delText xml:space="preserve">reflected </w:delText>
        </w:r>
      </w:del>
      <w:commentRangeEnd w:id="175"/>
      <w:r w:rsidR="00CF35A2">
        <w:rPr>
          <w:rStyle w:val="CommentReference"/>
          <w:rFonts w:eastAsia="Arial" w:cs="Arial"/>
          <w:color w:val="000000"/>
        </w:rPr>
        <w:commentReference w:id="175"/>
      </w:r>
      <w:del w:id="177" w:author="Jaison Cooper" w:date="2013-04-18T00:04:00Z">
        <w:r w:rsidDel="00CF35A2">
          <w:delText>clearly</w:delText>
        </w:r>
      </w:del>
      <w:ins w:id="178" w:author="Jaison Cooper" w:date="2013-04-18T00:04:00Z">
        <w:r w:rsidR="00CF35A2">
          <w:t>apparent</w:t>
        </w:r>
      </w:ins>
      <w:r>
        <w:t xml:space="preserve"> throughout </w:t>
      </w:r>
      <w:del w:id="179" w:author="Jaison Cooper" w:date="2013-04-18T00:04:00Z">
        <w:r w:rsidR="003033E9">
          <w:delText>all</w:delText>
        </w:r>
        <w:r>
          <w:delText xml:space="preserve"> </w:delText>
        </w:r>
      </w:del>
      <w:ins w:id="180" w:author="Jaison Cooper" w:date="2013-04-18T00:04:00Z">
        <w:r w:rsidR="00CF35A2">
          <w:t xml:space="preserve">the </w:t>
        </w:r>
      </w:ins>
      <w:r>
        <w:t>session</w:t>
      </w:r>
      <w:r w:rsidR="003033E9">
        <w:t>s</w:t>
      </w:r>
      <w:r>
        <w:t xml:space="preserve">. More specifically, the majority of the comments </w:t>
      </w:r>
      <w:del w:id="181" w:author="Jaison Cooper" w:date="2013-04-18T00:04:00Z">
        <w:r>
          <w:delText xml:space="preserve">of </w:delText>
        </w:r>
      </w:del>
      <w:ins w:id="182" w:author="Jaison Cooper" w:date="2013-04-18T00:04:00Z">
        <w:r w:rsidR="00CF35A2">
          <w:t xml:space="preserve">from </w:t>
        </w:r>
      </w:ins>
      <w:r>
        <w:t xml:space="preserve">the first </w:t>
      </w:r>
      <w:r w:rsidR="00B940C1">
        <w:t>pair</w:t>
      </w:r>
      <w:r>
        <w:t xml:space="preserve"> of teachers applied to what was observed </w:t>
      </w:r>
      <w:r w:rsidR="00387A8C">
        <w:t xml:space="preserve">in the way the 3 year old girl </w:t>
      </w:r>
      <w:del w:id="183" w:author="Jaison Cooper" w:date="2013-04-18T00:05:00Z">
        <w:r w:rsidR="00387A8C">
          <w:delText xml:space="preserve">was </w:delText>
        </w:r>
      </w:del>
      <w:r w:rsidR="00387A8C">
        <w:t>us</w:t>
      </w:r>
      <w:ins w:id="184" w:author="Jaison Cooper" w:date="2013-04-18T00:05:00Z">
        <w:r w:rsidR="00CF35A2">
          <w:t>ed</w:t>
        </w:r>
      </w:ins>
      <w:del w:id="185" w:author="Jaison Cooper" w:date="2013-04-18T00:05:00Z">
        <w:r w:rsidR="00387A8C" w:rsidDel="00CF35A2">
          <w:delText>ing</w:delText>
        </w:r>
      </w:del>
      <w:r w:rsidR="00387A8C">
        <w:t xml:space="preserve"> the application</w:t>
      </w:r>
      <w:ins w:id="186" w:author="Jaison Cooper" w:date="2013-04-18T00:05:00Z">
        <w:r w:rsidR="00CF35A2">
          <w:t>. Conversely,</w:t>
        </w:r>
      </w:ins>
      <w:del w:id="187" w:author="Jaison Cooper" w:date="2013-04-18T00:05:00Z">
        <w:r w:rsidR="003033E9">
          <w:delText xml:space="preserve"> and</w:delText>
        </w:r>
        <w:r w:rsidR="00387A8C">
          <w:delText xml:space="preserve"> whereas</w:delText>
        </w:r>
      </w:del>
      <w:r w:rsidR="00387A8C">
        <w:t xml:space="preserve"> </w:t>
      </w:r>
      <w:del w:id="188" w:author="Jaison Cooper" w:date="2013-04-18T00:05:00Z">
        <w:r w:rsidR="00387A8C">
          <w:delText xml:space="preserve">most </w:delText>
        </w:r>
      </w:del>
      <w:ins w:id="189" w:author="Jaison Cooper" w:date="2013-04-18T00:05:00Z">
        <w:r w:rsidR="00CF35A2">
          <w:t xml:space="preserve">much </w:t>
        </w:r>
      </w:ins>
      <w:r w:rsidR="00387A8C">
        <w:t xml:space="preserve">of what the second </w:t>
      </w:r>
      <w:r w:rsidR="00B940C1">
        <w:t>pair</w:t>
      </w:r>
      <w:r w:rsidR="00387A8C">
        <w:t xml:space="preserve"> of teachers said was </w:t>
      </w:r>
      <w:del w:id="190" w:author="Jaison Cooper" w:date="2013-04-18T00:06:00Z">
        <w:r w:rsidR="00387A8C">
          <w:delText xml:space="preserve">reflected </w:delText>
        </w:r>
      </w:del>
      <w:ins w:id="191" w:author="Jaison Cooper" w:date="2013-04-18T00:06:00Z">
        <w:r w:rsidR="00CF35A2">
          <w:t xml:space="preserve">apparent </w:t>
        </w:r>
      </w:ins>
      <w:r w:rsidR="00387A8C">
        <w:t xml:space="preserve">in what the </w:t>
      </w:r>
      <w:ins w:id="192" w:author="Jaison Cooper" w:date="2013-04-18T00:06:00Z">
        <w:r w:rsidR="00CF35A2">
          <w:t xml:space="preserve">behavior of the </w:t>
        </w:r>
      </w:ins>
      <w:r w:rsidR="00387A8C">
        <w:t>5 year old boy</w:t>
      </w:r>
      <w:del w:id="193" w:author="Jaison Cooper" w:date="2013-04-18T00:06:00Z">
        <w:r w:rsidR="00387A8C">
          <w:delText xml:space="preserve"> was doing</w:delText>
        </w:r>
      </w:del>
      <w:r w:rsidR="00387A8C">
        <w:t>.</w:t>
      </w:r>
    </w:p>
    <w:p w14:paraId="132D9E84" w14:textId="0B52045A" w:rsidR="003D7438" w:rsidRDefault="003033E9" w:rsidP="009437A5">
      <w:pPr>
        <w:ind w:firstLine="360"/>
      </w:pPr>
      <w:del w:id="194" w:author="Jaison Cooper" w:date="2013-04-18T00:23:00Z">
        <w:r>
          <w:delText xml:space="preserve"> </w:delText>
        </w:r>
      </w:del>
      <w:commentRangeStart w:id="195"/>
      <w:r>
        <w:t>The four 4 year old gi</w:t>
      </w:r>
      <w:r w:rsidR="009149E8">
        <w:t>rls reflected data from both sessions with the teachers at different times</w:t>
      </w:r>
      <w:commentRangeEnd w:id="195"/>
      <w:r w:rsidR="00CF35A2">
        <w:rPr>
          <w:rStyle w:val="CommentReference"/>
          <w:rFonts w:eastAsia="Arial" w:cs="Arial"/>
          <w:color w:val="000000"/>
        </w:rPr>
        <w:commentReference w:id="195"/>
      </w:r>
      <w:r w:rsidR="009149E8">
        <w:t>.</w:t>
      </w:r>
      <w:r w:rsidR="00387A8C">
        <w:t xml:space="preserve"> </w:t>
      </w:r>
      <w:r w:rsidR="009149E8">
        <w:t>T</w:t>
      </w:r>
      <w:r w:rsidR="00387A8C">
        <w:t>he 3 year old girl</w:t>
      </w:r>
      <w:r w:rsidR="009149E8">
        <w:t>, as well as one of the 4 year old girls</w:t>
      </w:r>
      <w:ins w:id="196" w:author="Jaison Cooper" w:date="2013-04-18T00:08:00Z">
        <w:r w:rsidR="00CF35A2">
          <w:t>,</w:t>
        </w:r>
      </w:ins>
      <w:r w:rsidR="00387A8C">
        <w:t xml:space="preserve"> </w:t>
      </w:r>
      <w:del w:id="197" w:author="Jaison Cooper" w:date="2013-04-18T00:07:00Z">
        <w:r w:rsidR="00387A8C">
          <w:delText>w</w:delText>
        </w:r>
        <w:r w:rsidR="009149E8">
          <w:delText>ere</w:delText>
        </w:r>
        <w:r w:rsidR="00387A8C">
          <w:delText xml:space="preserve"> having some trouble</w:delText>
        </w:r>
      </w:del>
      <w:ins w:id="198" w:author="Jaison Cooper" w:date="2013-04-18T00:07:00Z">
        <w:r w:rsidR="00CF35A2">
          <w:t>experienced difficulty</w:t>
        </w:r>
      </w:ins>
      <w:r w:rsidR="00387A8C">
        <w:t xml:space="preserve"> tracing the line</w:t>
      </w:r>
      <w:ins w:id="199" w:author="Jaison Cooper" w:date="2013-04-18T00:08:00Z">
        <w:r w:rsidR="00CF35A2">
          <w:t>.</w:t>
        </w:r>
      </w:ins>
      <w:del w:id="200" w:author="Jaison Cooper" w:date="2013-04-18T00:08:00Z">
        <w:r w:rsidR="00387A8C">
          <w:delText>,</w:delText>
        </w:r>
      </w:del>
      <w:r w:rsidR="00387A8C">
        <w:t xml:space="preserve"> </w:t>
      </w:r>
      <w:del w:id="201" w:author="Jaison Cooper" w:date="2013-04-18T00:08:00Z">
        <w:r w:rsidR="00387A8C">
          <w:delText xml:space="preserve">as </w:delText>
        </w:r>
        <w:r w:rsidR="009149E8" w:rsidDel="00CF35A2">
          <w:delText>t</w:delText>
        </w:r>
      </w:del>
      <w:ins w:id="202" w:author="Jaison Cooper" w:date="2013-04-18T00:08:00Z">
        <w:r w:rsidR="00CF35A2">
          <w:t>T</w:t>
        </w:r>
      </w:ins>
      <w:r w:rsidR="009149E8">
        <w:t>heir</w:t>
      </w:r>
      <w:r w:rsidR="00387A8C">
        <w:t xml:space="preserve"> finger</w:t>
      </w:r>
      <w:r w:rsidR="009149E8">
        <w:t>s</w:t>
      </w:r>
      <w:r w:rsidR="00387A8C">
        <w:t xml:space="preserve"> </w:t>
      </w:r>
      <w:del w:id="203" w:author="Jaison Cooper" w:date="2013-04-18T00:07:00Z">
        <w:r w:rsidR="00387A8C">
          <w:delText xml:space="preserve">would lose </w:delText>
        </w:r>
      </w:del>
      <w:ins w:id="204" w:author="Jaison Cooper" w:date="2013-04-18T00:07:00Z">
        <w:r w:rsidR="00CF35A2">
          <w:t xml:space="preserve">often lost </w:t>
        </w:r>
      </w:ins>
      <w:r w:rsidR="00387A8C">
        <w:t>contact with the iPad</w:t>
      </w:r>
      <w:ins w:id="205" w:author="Jaison Cooper" w:date="2013-04-18T00:08:00Z">
        <w:r w:rsidR="00CF35A2">
          <w:t>,</w:t>
        </w:r>
      </w:ins>
      <w:r w:rsidR="00387A8C">
        <w:t xml:space="preserve"> </w:t>
      </w:r>
      <w:del w:id="206" w:author="Jaison Cooper" w:date="2013-04-18T00:08:00Z">
        <w:r w:rsidR="00387A8C">
          <w:delText xml:space="preserve">and </w:delText>
        </w:r>
      </w:del>
      <w:ins w:id="207" w:author="Jaison Cooper" w:date="2013-04-18T00:08:00Z">
        <w:r w:rsidR="00CF35A2">
          <w:t xml:space="preserve">with </w:t>
        </w:r>
      </w:ins>
      <w:r w:rsidR="00387A8C">
        <w:t>unwanted results</w:t>
      </w:r>
      <w:ins w:id="208" w:author="Jaison Cooper" w:date="2013-04-18T00:08:00Z">
        <w:r w:rsidR="00CF35A2">
          <w:t>,</w:t>
        </w:r>
      </w:ins>
      <w:del w:id="209" w:author="Jaison Cooper" w:date="2013-04-18T00:08:00Z">
        <w:r w:rsidR="00387A8C">
          <w:delText xml:space="preserve"> would occur</w:delText>
        </w:r>
      </w:del>
      <w:del w:id="210" w:author="Jaison Cooper" w:date="2013-04-18T00:09:00Z">
        <w:r w:rsidR="00387A8C">
          <w:delText>,</w:delText>
        </w:r>
      </w:del>
      <w:r w:rsidR="00387A8C">
        <w:t xml:space="preserve"> some</w:t>
      </w:r>
      <w:r w:rsidR="009149E8">
        <w:t>thing that</w:t>
      </w:r>
      <w:r w:rsidR="00387A8C">
        <w:t xml:space="preserve"> the 5 year old boy</w:t>
      </w:r>
      <w:r w:rsidR="009149E8">
        <w:t xml:space="preserve"> </w:t>
      </w:r>
      <w:commentRangeStart w:id="211"/>
      <w:r w:rsidR="009149E8">
        <w:t xml:space="preserve">exceled </w:t>
      </w:r>
      <w:commentRangeEnd w:id="211"/>
      <w:r w:rsidR="00CF35A2">
        <w:rPr>
          <w:rStyle w:val="CommentReference"/>
          <w:rFonts w:eastAsia="Arial" w:cs="Arial"/>
          <w:color w:val="000000"/>
        </w:rPr>
        <w:commentReference w:id="211"/>
      </w:r>
      <w:r w:rsidR="009149E8">
        <w:t>at</w:t>
      </w:r>
      <w:r w:rsidR="00387A8C">
        <w:t xml:space="preserve">. </w:t>
      </w:r>
      <w:del w:id="212" w:author="Jaison Cooper" w:date="2013-04-18T00:11:00Z">
        <w:r w:rsidR="00387A8C">
          <w:delText>This was, however,</w:delText>
        </w:r>
      </w:del>
      <w:ins w:id="213" w:author="Jaison Cooper" w:date="2013-04-18T00:12:00Z">
        <w:r w:rsidR="00B71458">
          <w:t>However this did</w:t>
        </w:r>
      </w:ins>
      <w:r w:rsidR="00387A8C">
        <w:t xml:space="preserve"> not </w:t>
      </w:r>
      <w:del w:id="214" w:author="Jaison Cooper" w:date="2013-04-18T00:12:00Z">
        <w:r w:rsidR="00387A8C" w:rsidDel="00B71458">
          <w:delText xml:space="preserve">a </w:delText>
        </w:r>
      </w:del>
      <w:ins w:id="215" w:author="Jaison Cooper" w:date="2013-04-18T00:12:00Z">
        <w:r w:rsidR="00B71458">
          <w:t>cause</w:t>
        </w:r>
        <w:r w:rsidR="00387A8C">
          <w:t xml:space="preserve"> </w:t>
        </w:r>
      </w:ins>
      <w:r w:rsidR="00387A8C">
        <w:t xml:space="preserve">significant </w:t>
      </w:r>
      <w:del w:id="216" w:author="Jaison Cooper" w:date="2013-04-18T00:12:00Z">
        <w:r w:rsidR="00387A8C">
          <w:delText xml:space="preserve">source of </w:delText>
        </w:r>
      </w:del>
      <w:r w:rsidR="00387A8C">
        <w:t>frustration for the girl</w:t>
      </w:r>
      <w:r w:rsidR="009149E8">
        <w:t>s</w:t>
      </w:r>
      <w:ins w:id="217" w:author="Jaison Cooper" w:date="2013-04-18T00:12:00Z">
        <w:r w:rsidR="00B71458">
          <w:t>,</w:t>
        </w:r>
      </w:ins>
      <w:r w:rsidR="009149E8">
        <w:t xml:space="preserve"> </w:t>
      </w:r>
      <w:del w:id="218" w:author="Jaison Cooper" w:date="2013-04-18T00:13:00Z">
        <w:r w:rsidR="009149E8">
          <w:delText xml:space="preserve">as </w:delText>
        </w:r>
      </w:del>
      <w:del w:id="219" w:author="Jaison Cooper" w:date="2013-04-18T00:12:00Z">
        <w:r w:rsidR="009149E8">
          <w:delText xml:space="preserve">she </w:delText>
        </w:r>
      </w:del>
      <w:ins w:id="220" w:author="Jaison Cooper" w:date="2013-04-18T00:13:00Z">
        <w:r w:rsidR="00B71458">
          <w:t xml:space="preserve">given that </w:t>
        </w:r>
      </w:ins>
      <w:ins w:id="221" w:author="Jaison Cooper" w:date="2013-04-18T00:12:00Z">
        <w:r w:rsidR="00B71458">
          <w:t xml:space="preserve">both </w:t>
        </w:r>
      </w:ins>
      <w:r w:rsidR="009149E8">
        <w:t>were</w:t>
      </w:r>
      <w:r w:rsidR="003D7438">
        <w:t xml:space="preserve"> able to complete all of the tasks</w:t>
      </w:r>
      <w:r w:rsidR="00387A8C">
        <w:t xml:space="preserve">. </w:t>
      </w:r>
      <w:r w:rsidR="009149E8">
        <w:t xml:space="preserve">Another interesting observation was that all </w:t>
      </w:r>
      <w:ins w:id="222" w:author="Jaison Cooper" w:date="2013-04-18T00:14:00Z">
        <w:r w:rsidR="00B71458">
          <w:t xml:space="preserve">of the </w:t>
        </w:r>
      </w:ins>
      <w:r w:rsidR="009149E8">
        <w:t xml:space="preserve">3 and 4 year old children </w:t>
      </w:r>
      <w:del w:id="223" w:author="Jaison Cooper" w:date="2013-04-18T00:14:00Z">
        <w:r w:rsidR="009149E8">
          <w:delText>were having some</w:delText>
        </w:r>
      </w:del>
      <w:ins w:id="224" w:author="Jaison Cooper" w:date="2013-04-18T00:14:00Z">
        <w:r w:rsidR="00B71458">
          <w:t>had</w:t>
        </w:r>
      </w:ins>
      <w:r w:rsidR="009149E8">
        <w:t xml:space="preserve"> trouble</w:t>
      </w:r>
      <w:ins w:id="225" w:author="Jaison Cooper" w:date="2013-04-18T00:14:00Z">
        <w:r w:rsidR="00B71458">
          <w:t xml:space="preserve"> with</w:t>
        </w:r>
      </w:ins>
      <w:r w:rsidR="009149E8">
        <w:t xml:space="preserve"> starting </w:t>
      </w:r>
      <w:r w:rsidR="005C3DC3">
        <w:t>the drawn lines</w:t>
      </w:r>
      <w:r w:rsidR="009149E8">
        <w:t xml:space="preserve"> on the robot</w:t>
      </w:r>
      <w:r w:rsidR="005C3DC3">
        <w:t xml:space="preserve"> (they started next to it instead)</w:t>
      </w:r>
      <w:r w:rsidR="009149E8">
        <w:t xml:space="preserve">, which resulted in ostensible unresponsiveness. </w:t>
      </w:r>
      <w:r w:rsidR="00387A8C">
        <w:t xml:space="preserve">While the </w:t>
      </w:r>
      <w:r w:rsidR="005C3DC3">
        <w:t xml:space="preserve">5 year old </w:t>
      </w:r>
      <w:r w:rsidR="00387A8C">
        <w:t xml:space="preserve">boy mostly interacted with the iPad independently, the </w:t>
      </w:r>
      <w:r w:rsidR="005C3DC3">
        <w:t xml:space="preserve">3 </w:t>
      </w:r>
      <w:del w:id="226" w:author="Jaison Cooper" w:date="2013-04-18T00:20:00Z">
        <w:r w:rsidR="005C3DC3">
          <w:delText xml:space="preserve">year old </w:delText>
        </w:r>
        <w:r w:rsidR="00387A8C">
          <w:delText>girl</w:delText>
        </w:r>
        <w:r w:rsidR="005C3DC3">
          <w:delText xml:space="preserve"> </w:delText>
        </w:r>
      </w:del>
      <w:r w:rsidR="005C3DC3">
        <w:t>and a 4 year old girl</w:t>
      </w:r>
      <w:ins w:id="227" w:author="Jaison Cooper" w:date="2013-04-18T00:20:00Z">
        <w:r w:rsidR="00B71458">
          <w:t>s</w:t>
        </w:r>
      </w:ins>
      <w:r w:rsidR="00387A8C">
        <w:t xml:space="preserve"> </w:t>
      </w:r>
      <w:del w:id="228" w:author="Jaison Cooper" w:date="2013-04-18T00:15:00Z">
        <w:r w:rsidR="00387A8C">
          <w:delText>inquire</w:delText>
        </w:r>
        <w:r w:rsidR="00BE4192">
          <w:delText>d</w:delText>
        </w:r>
        <w:r w:rsidR="00387A8C">
          <w:delText xml:space="preserve"> for</w:delText>
        </w:r>
      </w:del>
      <w:ins w:id="229" w:author="Jaison Cooper" w:date="2013-04-18T00:15:00Z">
        <w:r w:rsidR="00B71458">
          <w:t>sought</w:t>
        </w:r>
      </w:ins>
      <w:r w:rsidR="00387A8C">
        <w:t xml:space="preserve"> instructions</w:t>
      </w:r>
      <w:r w:rsidR="00BE4192">
        <w:t xml:space="preserve"> multiple times on each level (“What do I do now?”). </w:t>
      </w:r>
      <w:ins w:id="230" w:author="Jaison Cooper" w:date="2013-04-18T00:17:00Z">
        <w:r w:rsidR="00B71458">
          <w:t xml:space="preserve">The girls sought instructions </w:t>
        </w:r>
      </w:ins>
      <w:del w:id="231" w:author="Jaison Cooper" w:date="2013-04-18T00:17:00Z">
        <w:r w:rsidR="00BE4192" w:rsidDel="00B71458">
          <w:delText>I</w:delText>
        </w:r>
      </w:del>
      <w:ins w:id="232" w:author="Jaison Cooper" w:date="2013-04-18T00:17:00Z">
        <w:r w:rsidR="00B71458">
          <w:t>i</w:t>
        </w:r>
      </w:ins>
      <w:r w:rsidR="00BE4192">
        <w:t xml:space="preserve">n a manner similar to what the teachers </w:t>
      </w:r>
      <w:r w:rsidR="00B940C1">
        <w:t>predicted</w:t>
      </w:r>
      <w:del w:id="233" w:author="Jaison Cooper" w:date="2013-04-18T00:17:00Z">
        <w:r w:rsidR="00BE4192">
          <w:delText>,</w:delText>
        </w:r>
      </w:del>
      <w:ins w:id="234" w:author="Jaison Cooper" w:date="2013-04-18T00:17:00Z">
        <w:r w:rsidR="00B71458">
          <w:t>.</w:t>
        </w:r>
      </w:ins>
      <w:r w:rsidR="00BE4192">
        <w:t xml:space="preserve"> </w:t>
      </w:r>
      <w:del w:id="235" w:author="Jaison Cooper" w:date="2013-04-18T00:17:00Z">
        <w:r w:rsidR="00BE4192">
          <w:delText>the</w:delText>
        </w:r>
        <w:r w:rsidR="00BE4192" w:rsidDel="00B71458">
          <w:delText xml:space="preserve"> </w:delText>
        </w:r>
      </w:del>
      <w:ins w:id="236" w:author="Jaison Cooper" w:date="2013-04-18T00:17:00Z">
        <w:r w:rsidR="00B71458">
          <w:t>The</w:t>
        </w:r>
        <w:r w:rsidR="00BE4192">
          <w:t xml:space="preserve"> </w:t>
        </w:r>
      </w:ins>
      <w:r w:rsidR="00BE4192">
        <w:t>researcher’s observations suggest</w:t>
      </w:r>
      <w:del w:id="237" w:author="Jaison Cooper" w:date="2013-04-18T00:16:00Z">
        <w:r w:rsidR="00BE4192">
          <w:delText>s</w:delText>
        </w:r>
      </w:del>
      <w:r w:rsidR="00BE4192">
        <w:t xml:space="preserve"> that the</w:t>
      </w:r>
      <w:ins w:id="238" w:author="Jaison Cooper" w:date="2013-04-18T00:16:00Z">
        <w:r w:rsidR="00B71458">
          <w:t>se</w:t>
        </w:r>
      </w:ins>
      <w:r w:rsidR="00BE4192">
        <w:t xml:space="preserve"> girl</w:t>
      </w:r>
      <w:ins w:id="239" w:author="Jaison Cooper" w:date="2013-04-18T00:16:00Z">
        <w:r w:rsidR="00B71458">
          <w:t>s</w:t>
        </w:r>
      </w:ins>
      <w:r w:rsidR="00BE4192">
        <w:t xml:space="preserve"> did not attempt to understand the application independently, </w:t>
      </w:r>
      <w:del w:id="240" w:author="Jaison Cooper" w:date="2013-04-18T00:17:00Z">
        <w:r w:rsidR="00BE4192">
          <w:delText xml:space="preserve">but </w:delText>
        </w:r>
      </w:del>
      <w:ins w:id="241" w:author="Jaison Cooper" w:date="2013-04-18T00:17:00Z">
        <w:r w:rsidR="00B71458">
          <w:t xml:space="preserve">rather they </w:t>
        </w:r>
      </w:ins>
      <w:del w:id="242" w:author="Jaison Cooper" w:date="2013-04-18T00:16:00Z">
        <w:r w:rsidR="00BE4192">
          <w:delText xml:space="preserve">she would only </w:delText>
        </w:r>
      </w:del>
      <w:r w:rsidR="00BE4192">
        <w:t>expect</w:t>
      </w:r>
      <w:ins w:id="243" w:author="Jaison Cooper" w:date="2013-04-18T00:16:00Z">
        <w:r w:rsidR="00B71458">
          <w:t>ed</w:t>
        </w:r>
      </w:ins>
      <w:r w:rsidR="00BE4192">
        <w:t xml:space="preserve"> explicit instructions</w:t>
      </w:r>
      <w:ins w:id="244" w:author="Jaison Cooper" w:date="2013-04-18T00:18:00Z">
        <w:r w:rsidR="00BE4192">
          <w:t xml:space="preserve"> </w:t>
        </w:r>
        <w:r w:rsidR="00B71458">
          <w:t>from the adult researcher</w:t>
        </w:r>
      </w:ins>
      <w:del w:id="245" w:author="Jaison Cooper" w:date="2013-04-18T00:18:00Z">
        <w:r w:rsidR="00BE4192" w:rsidDel="00B71458">
          <w:delText xml:space="preserve"> </w:delText>
        </w:r>
        <w:r w:rsidR="00BE4192">
          <w:delText>given to her by the adult present</w:delText>
        </w:r>
      </w:del>
      <w:r w:rsidR="00BE4192">
        <w:t xml:space="preserve">. </w:t>
      </w:r>
      <w:commentRangeStart w:id="246"/>
      <w:r w:rsidR="00BE4192">
        <w:t xml:space="preserve">The boy, on the </w:t>
      </w:r>
      <w:commentRangeEnd w:id="246"/>
      <w:r w:rsidR="00893BB7">
        <w:rPr>
          <w:rStyle w:val="CommentReference"/>
          <w:rFonts w:eastAsia="Arial" w:cs="Arial"/>
          <w:color w:val="000000"/>
        </w:rPr>
        <w:commentReference w:id="246"/>
      </w:r>
      <w:r w:rsidR="00BE4192">
        <w:t>other hand, reached the last level of the game before asking for help.</w:t>
      </w:r>
      <w:r w:rsidR="003D7438">
        <w:t xml:space="preserve"> </w:t>
      </w:r>
    </w:p>
    <w:p w14:paraId="77B9E9B8" w14:textId="759E9BA9" w:rsidR="003D7438" w:rsidRDefault="00BE4192" w:rsidP="00EF556F">
      <w:pPr>
        <w:ind w:firstLine="576"/>
      </w:pPr>
      <w:r>
        <w:t xml:space="preserve">The difficulty of the content and the concepts of </w:t>
      </w:r>
      <w:del w:id="247" w:author="Jaison Cooper" w:date="2013-04-18T00:21:00Z">
        <w:r>
          <w:delText xml:space="preserve">all </w:delText>
        </w:r>
      </w:del>
      <w:ins w:id="248" w:author="Jaison Cooper" w:date="2013-04-18T00:21:00Z">
        <w:r w:rsidR="00893BB7">
          <w:t xml:space="preserve">each </w:t>
        </w:r>
      </w:ins>
      <w:r>
        <w:t>level</w:t>
      </w:r>
      <w:del w:id="249" w:author="Jaison Cooper" w:date="2013-04-18T00:21:00Z">
        <w:r>
          <w:delText>s</w:delText>
        </w:r>
      </w:del>
      <w:r>
        <w:t xml:space="preserve"> seemed </w:t>
      </w:r>
      <w:del w:id="250" w:author="Jaison Cooper" w:date="2013-04-18T00:22:00Z">
        <w:r>
          <w:delText xml:space="preserve">to be </w:delText>
        </w:r>
      </w:del>
      <w:r>
        <w:t xml:space="preserve">age appropriate for </w:t>
      </w:r>
      <w:del w:id="251" w:author="Jaison Cooper" w:date="2013-04-18T00:24:00Z">
        <w:r>
          <w:delText xml:space="preserve">both </w:delText>
        </w:r>
      </w:del>
      <w:ins w:id="252" w:author="Jaison Cooper" w:date="2013-04-18T00:24:00Z">
        <w:r w:rsidR="00893BB7">
          <w:t xml:space="preserve">all </w:t>
        </w:r>
      </w:ins>
      <w:r>
        <w:t>children</w:t>
      </w:r>
      <w:del w:id="253" w:author="Jaison Cooper" w:date="2013-04-18T00:25:00Z">
        <w:r>
          <w:delText>,</w:delText>
        </w:r>
      </w:del>
      <w:ins w:id="254" w:author="Jaison Cooper" w:date="2013-04-18T00:25:00Z">
        <w:r w:rsidR="009040BE">
          <w:t>;</w:t>
        </w:r>
      </w:ins>
      <w:r>
        <w:t xml:space="preserve"> with the exception of l</w:t>
      </w:r>
      <w:r w:rsidR="005C3DC3">
        <w:t xml:space="preserve">evel 4, which </w:t>
      </w:r>
      <w:r w:rsidR="00B12867">
        <w:t xml:space="preserve">only the 5 year old boy understood. </w:t>
      </w:r>
      <w:del w:id="255" w:author="Jaison Cooper" w:date="2013-04-18T00:26:00Z">
        <w:r w:rsidR="00B12867">
          <w:delText xml:space="preserve">Even </w:delText>
        </w:r>
      </w:del>
      <w:ins w:id="256" w:author="Jaison Cooper" w:date="2013-04-18T00:26:00Z">
        <w:r w:rsidR="009040BE">
          <w:t>Al</w:t>
        </w:r>
      </w:ins>
      <w:r w:rsidR="00B12867">
        <w:t>though t</w:t>
      </w:r>
      <w:r>
        <w:t xml:space="preserve">he boy </w:t>
      </w:r>
      <w:r w:rsidR="00B12867">
        <w:t xml:space="preserve">initially failed to complete level 4, he </w:t>
      </w:r>
      <w:r>
        <w:t>was able to explain what was happening when asked</w:t>
      </w:r>
      <w:del w:id="257" w:author="Jaison Cooper" w:date="2013-04-18T00:27:00Z">
        <w:r>
          <w:delText>,</w:delText>
        </w:r>
      </w:del>
      <w:r>
        <w:t xml:space="preserve"> after the level was demon</w:t>
      </w:r>
      <w:r w:rsidR="00B12867">
        <w:t>strated to him</w:t>
      </w:r>
      <w:del w:id="258" w:author="Jaison Cooper" w:date="2013-04-18T00:27:00Z">
        <w:r w:rsidR="00B12867">
          <w:delText>,</w:delText>
        </w:r>
      </w:del>
      <w:ins w:id="259" w:author="Jaison Cooper" w:date="2013-04-18T00:27:00Z">
        <w:r w:rsidR="009040BE">
          <w:t>.</w:t>
        </w:r>
      </w:ins>
      <w:r w:rsidR="00B12867">
        <w:t xml:space="preserve"> </w:t>
      </w:r>
      <w:del w:id="260" w:author="Jaison Cooper" w:date="2013-04-18T00:27:00Z">
        <w:r w:rsidR="00B12867">
          <w:delText xml:space="preserve">whereas </w:delText>
        </w:r>
        <w:r w:rsidR="00B12867" w:rsidDel="009040BE">
          <w:delText>t</w:delText>
        </w:r>
      </w:del>
      <w:ins w:id="261" w:author="Jaison Cooper" w:date="2013-04-18T00:27:00Z">
        <w:r w:rsidR="009040BE">
          <w:t>T</w:t>
        </w:r>
      </w:ins>
      <w:r w:rsidR="00B12867">
        <w:t>he other children</w:t>
      </w:r>
      <w:ins w:id="262" w:author="Jaison Cooper" w:date="2013-04-18T00:27:00Z">
        <w:r w:rsidR="009040BE">
          <w:t>, however,</w:t>
        </w:r>
      </w:ins>
      <w:r>
        <w:t xml:space="preserve"> could </w:t>
      </w:r>
      <w:del w:id="263" w:author="Jaison Cooper" w:date="2013-04-18T00:27:00Z">
        <w:r>
          <w:delText xml:space="preserve">not </w:delText>
        </w:r>
      </w:del>
      <w:ins w:id="264" w:author="Jaison Cooper" w:date="2013-04-18T00:27:00Z">
        <w:r w:rsidR="009040BE">
          <w:t xml:space="preserve">neither </w:t>
        </w:r>
      </w:ins>
      <w:r>
        <w:t xml:space="preserve">recreate the result </w:t>
      </w:r>
      <w:ins w:id="265" w:author="Jaison Cooper" w:date="2013-04-18T00:27:00Z">
        <w:r w:rsidR="009040BE">
          <w:t>n</w:t>
        </w:r>
      </w:ins>
      <w:r>
        <w:t>or explain the cause and effect.</w:t>
      </w:r>
    </w:p>
    <w:p w14:paraId="43A05FFF" w14:textId="3DC179FD" w:rsidR="003D7438" w:rsidRDefault="00B12867" w:rsidP="00AA4BBA">
      <w:pPr>
        <w:ind w:firstLine="576"/>
      </w:pPr>
      <w:r>
        <w:t>None</w:t>
      </w:r>
      <w:r w:rsidR="003D7438">
        <w:t xml:space="preserve"> of the children clicked any of the buttons on the side without </w:t>
      </w:r>
      <w:ins w:id="266" w:author="Jaison Cooper" w:date="2013-04-18T00:27:00Z">
        <w:r w:rsidR="009040BE">
          <w:t>being prompted by the researcher</w:t>
        </w:r>
      </w:ins>
      <w:del w:id="267" w:author="Jaison Cooper" w:date="2013-04-18T00:27:00Z">
        <w:r w:rsidR="003D7438">
          <w:delText>the researcher suggesting it</w:delText>
        </w:r>
      </w:del>
      <w:r w:rsidR="003D7438">
        <w:t xml:space="preserve">. Similarly, when they went to the castle, the researcher had to explain what the castle </w:t>
      </w:r>
      <w:del w:id="268" w:author="Jaison Cooper" w:date="2013-04-18T00:28:00Z">
        <w:r w:rsidR="003D7438">
          <w:delText xml:space="preserve">is </w:delText>
        </w:r>
      </w:del>
      <w:ins w:id="269" w:author="Jaison Cooper" w:date="2013-04-18T00:28:00Z">
        <w:r w:rsidR="009040BE">
          <w:t xml:space="preserve">was </w:t>
        </w:r>
      </w:ins>
      <w:r w:rsidR="003D7438">
        <w:t xml:space="preserve">and how it </w:t>
      </w:r>
      <w:del w:id="270" w:author="Jaison Cooper" w:date="2013-04-18T00:28:00Z">
        <w:r w:rsidR="003D7438">
          <w:delText xml:space="preserve">works </w:delText>
        </w:r>
      </w:del>
      <w:ins w:id="271" w:author="Jaison Cooper" w:date="2013-04-18T00:28:00Z">
        <w:r w:rsidR="009040BE">
          <w:t xml:space="preserve">worked </w:t>
        </w:r>
      </w:ins>
      <w:r w:rsidR="003D7438">
        <w:t xml:space="preserve">due to insufficient instructions. However, once the children </w:t>
      </w:r>
      <w:del w:id="272" w:author="Jaison Cooper" w:date="2013-04-18T00:28:00Z">
        <w:r w:rsidR="003D7438">
          <w:delText xml:space="preserve">had </w:delText>
        </w:r>
      </w:del>
      <w:r w:rsidR="003D7438">
        <w:t xml:space="preserve">understood how the castle and the stars worked, they constantly wanted to go back to the castle and buy more </w:t>
      </w:r>
      <w:del w:id="273" w:author="Jaison Cooper" w:date="2013-04-18T00:29:00Z">
        <w:r w:rsidR="003D7438">
          <w:delText>things</w:delText>
        </w:r>
        <w:r>
          <w:delText xml:space="preserve"> and they</w:delText>
        </w:r>
      </w:del>
      <w:ins w:id="274" w:author="Jaison Cooper" w:date="2013-04-18T00:29:00Z">
        <w:r w:rsidR="009040BE">
          <w:t>things. They</w:t>
        </w:r>
      </w:ins>
      <w:r>
        <w:t xml:space="preserve"> seemed to really </w:t>
      </w:r>
      <w:del w:id="275" w:author="Jaison Cooper" w:date="2013-04-18T00:29:00Z">
        <w:r>
          <w:delText>be enjoying</w:delText>
        </w:r>
      </w:del>
      <w:ins w:id="276" w:author="Jaison Cooper" w:date="2013-04-18T00:29:00Z">
        <w:r w:rsidR="009040BE">
          <w:t>enjoy</w:t>
        </w:r>
      </w:ins>
      <w:r>
        <w:t xml:space="preserve"> both the concept and the artwork</w:t>
      </w:r>
      <w:r w:rsidR="003D7438">
        <w:t xml:space="preserve">. </w:t>
      </w:r>
      <w:r>
        <w:t xml:space="preserve">All children, </w:t>
      </w:r>
      <w:del w:id="277" w:author="Jaison Cooper" w:date="2013-04-18T00:29:00Z">
        <w:r>
          <w:delText xml:space="preserve">and </w:delText>
        </w:r>
      </w:del>
      <w:r>
        <w:t xml:space="preserve">especially </w:t>
      </w:r>
      <w:r w:rsidR="003D7438">
        <w:t>the 3 year old girl</w:t>
      </w:r>
      <w:ins w:id="278" w:author="Jaison Cooper" w:date="2013-04-18T00:29:00Z">
        <w:r w:rsidR="009040BE">
          <w:t>,</w:t>
        </w:r>
      </w:ins>
      <w:r w:rsidR="003D7438">
        <w:t xml:space="preserve"> often ignored </w:t>
      </w:r>
      <w:del w:id="279" w:author="Jaison Cooper" w:date="2013-04-18T00:30:00Z">
        <w:r w:rsidR="003D7438">
          <w:delText xml:space="preserve">the </w:delText>
        </w:r>
      </w:del>
      <w:r w:rsidR="003D7438">
        <w:t>verbal instructions because they were depending on the researcher to answer any question that they might have.</w:t>
      </w:r>
    </w:p>
    <w:p w14:paraId="33FDA662" w14:textId="5AFC121B" w:rsidR="00513A66" w:rsidRDefault="003D7438" w:rsidP="00AA4BBA">
      <w:pPr>
        <w:ind w:firstLine="576"/>
      </w:pPr>
      <w:r>
        <w:t xml:space="preserve">One of the most interesting observations was that </w:t>
      </w:r>
      <w:del w:id="280" w:author="Jaison Cooper" w:date="2013-04-18T00:30:00Z">
        <w:r w:rsidR="00B12867">
          <w:delText xml:space="preserve">5 </w:delText>
        </w:r>
      </w:del>
      <w:ins w:id="281" w:author="Jaison Cooper" w:date="2013-04-18T00:30:00Z">
        <w:r w:rsidR="009040BE">
          <w:t xml:space="preserve">five </w:t>
        </w:r>
      </w:ins>
      <w:r w:rsidR="00B12867">
        <w:t xml:space="preserve">out of </w:t>
      </w:r>
      <w:ins w:id="282" w:author="Jaison Cooper" w:date="2013-04-18T00:30:00Z">
        <w:r w:rsidR="009040BE">
          <w:t xml:space="preserve">the </w:t>
        </w:r>
      </w:ins>
      <w:del w:id="283" w:author="Jaison Cooper" w:date="2013-04-18T00:30:00Z">
        <w:r w:rsidR="00B12867" w:rsidDel="009040BE">
          <w:delText xml:space="preserve">6 </w:delText>
        </w:r>
      </w:del>
      <w:ins w:id="284" w:author="Jaison Cooper" w:date="2013-04-18T00:30:00Z">
        <w:r w:rsidR="009040BE">
          <w:t>six</w:t>
        </w:r>
        <w:r w:rsidR="00B12867">
          <w:t xml:space="preserve"> </w:t>
        </w:r>
      </w:ins>
      <w:r w:rsidR="00B12867">
        <w:t>children wanted to replay the game after they were done. A</w:t>
      </w:r>
      <w:r>
        <w:t xml:space="preserve">fter the children </w:t>
      </w:r>
      <w:del w:id="285" w:author="Jaison Cooper" w:date="2013-04-18T00:31:00Z">
        <w:r>
          <w:delText xml:space="preserve">had </w:delText>
        </w:r>
      </w:del>
      <w:r>
        <w:t xml:space="preserve">finished the game, </w:t>
      </w:r>
      <w:del w:id="286" w:author="Jaison Cooper" w:date="2013-04-18T00:31:00Z">
        <w:r>
          <w:delText>which happened in</w:delText>
        </w:r>
      </w:del>
      <w:ins w:id="287" w:author="Jaison Cooper" w:date="2013-04-18T00:31:00Z">
        <w:r w:rsidR="009040BE">
          <w:t>in typically</w:t>
        </w:r>
      </w:ins>
      <w:r>
        <w:t xml:space="preserve"> less than 5 minutes, they wanted to replay it immediately and were excited to do so. This </w:t>
      </w:r>
      <w:commentRangeStart w:id="288"/>
      <w:del w:id="289" w:author="Jaison Cooper" w:date="2013-04-18T00:31:00Z">
        <w:r>
          <w:delText xml:space="preserve">happened </w:delText>
        </w:r>
      </w:del>
      <w:commentRangeEnd w:id="288"/>
      <w:r w:rsidR="009040BE">
        <w:rPr>
          <w:rStyle w:val="CommentReference"/>
          <w:rFonts w:eastAsia="Arial" w:cs="Arial"/>
          <w:color w:val="000000"/>
        </w:rPr>
        <w:commentReference w:id="288"/>
      </w:r>
      <w:ins w:id="290" w:author="Jaison Cooper" w:date="2013-04-18T00:39:00Z">
        <w:r w:rsidR="002B7535">
          <w:t>occurred</w:t>
        </w:r>
      </w:ins>
      <w:ins w:id="291" w:author="Jaison Cooper" w:date="2013-04-18T00:31:00Z">
        <w:r w:rsidR="009040BE">
          <w:t xml:space="preserve"> </w:t>
        </w:r>
      </w:ins>
      <w:r>
        <w:t>multiple times, which is why each child played the game a</w:t>
      </w:r>
      <w:r w:rsidR="00B12867">
        <w:t xml:space="preserve">t least </w:t>
      </w:r>
      <w:del w:id="292" w:author="Jaison Cooper" w:date="2013-04-18T00:31:00Z">
        <w:r w:rsidR="00B12867">
          <w:delText xml:space="preserve">3 </w:delText>
        </w:r>
      </w:del>
      <w:ins w:id="293" w:author="Jaison Cooper" w:date="2013-04-18T00:31:00Z">
        <w:r w:rsidR="009040BE">
          <w:t>three</w:t>
        </w:r>
      </w:ins>
      <w:ins w:id="294" w:author="Jaison Cooper" w:date="2013-04-18T00:32:00Z">
        <w:r w:rsidR="009040BE">
          <w:t xml:space="preserve"> to six</w:t>
        </w:r>
      </w:ins>
      <w:ins w:id="295" w:author="Jaison Cooper" w:date="2013-04-18T00:31:00Z">
        <w:r w:rsidR="009040BE">
          <w:t xml:space="preserve"> </w:t>
        </w:r>
      </w:ins>
      <w:commentRangeStart w:id="296"/>
      <w:r w:rsidR="00B12867">
        <w:t>times</w:t>
      </w:r>
      <w:commentRangeEnd w:id="296"/>
      <w:r w:rsidR="009040BE">
        <w:rPr>
          <w:rStyle w:val="CommentReference"/>
          <w:rFonts w:eastAsia="Arial" w:cs="Arial"/>
          <w:color w:val="000000"/>
        </w:rPr>
        <w:commentReference w:id="296"/>
      </w:r>
      <w:del w:id="297" w:author="Jaison Cooper" w:date="2013-04-18T00:32:00Z">
        <w:r w:rsidR="00B12867">
          <w:delText xml:space="preserve">, </w:delText>
        </w:r>
      </w:del>
      <w:del w:id="298" w:author="Jaison Cooper" w:date="2013-04-18T00:31:00Z">
        <w:r w:rsidR="00B12867">
          <w:delText xml:space="preserve">with </w:delText>
        </w:r>
      </w:del>
      <w:del w:id="299" w:author="Jaison Cooper" w:date="2013-04-18T00:32:00Z">
        <w:r w:rsidR="00B12867">
          <w:delText>maximum of 6</w:delText>
        </w:r>
      </w:del>
      <w:del w:id="300" w:author="Jaison Cooper" w:date="2013-04-18T00:31:00Z">
        <w:r w:rsidR="00B12867">
          <w:delText xml:space="preserve"> times</w:delText>
        </w:r>
      </w:del>
      <w:r w:rsidR="00B12867">
        <w:t>. Even after their last time, the</w:t>
      </w:r>
      <w:r>
        <w:t xml:space="preserve"> children wanted to play the game again, but there was no time left. When asked why they wanted to replay the game, they said they wanted to “get more stars so they can buy more things for their castle”. This </w:t>
      </w:r>
      <w:r w:rsidR="006A1AE3">
        <w:t>i</w:t>
      </w:r>
      <w:r w:rsidR="00412106">
        <w:t>ndicates</w:t>
      </w:r>
      <w:r>
        <w:t xml:space="preserve"> that collecting stars and </w:t>
      </w:r>
      <w:r w:rsidR="00664EE7">
        <w:t>buying objects</w:t>
      </w:r>
      <w:r>
        <w:t xml:space="preserve"> for their castle became their motivation even though they were never explicitly told </w:t>
      </w:r>
      <w:del w:id="301" w:author="Jaison Cooper" w:date="2013-04-18T00:33:00Z">
        <w:r>
          <w:delText xml:space="preserve">that </w:delText>
        </w:r>
      </w:del>
      <w:r>
        <w:t>they need</w:t>
      </w:r>
      <w:ins w:id="302" w:author="Jaison Cooper" w:date="2013-04-18T00:33:00Z">
        <w:r w:rsidR="009040BE">
          <w:t>ed</w:t>
        </w:r>
      </w:ins>
      <w:r>
        <w:t xml:space="preserve"> to collect stars or to improve the castle and robot.</w:t>
      </w:r>
      <w:r w:rsidR="00513A66">
        <w:t xml:space="preserve"> </w:t>
      </w:r>
    </w:p>
    <w:p w14:paraId="1C059126" w14:textId="62F0E218" w:rsidR="003D7438" w:rsidRDefault="00B12867" w:rsidP="00AA4BBA">
      <w:pPr>
        <w:ind w:firstLine="432"/>
      </w:pPr>
      <w:r>
        <w:t>On the whole,</w:t>
      </w:r>
      <w:ins w:id="303" w:author="Jaison Cooper" w:date="2013-04-18T00:35:00Z">
        <w:r>
          <w:t xml:space="preserve"> </w:t>
        </w:r>
        <w:r w:rsidR="002B7535">
          <w:t>four of the</w:t>
        </w:r>
      </w:ins>
      <w:del w:id="304" w:author="Jaison Cooper" w:date="2013-04-18T00:35:00Z">
        <w:r w:rsidDel="002B7535">
          <w:delText xml:space="preserve"> </w:delText>
        </w:r>
        <w:r>
          <w:delText>4 out of</w:delText>
        </w:r>
      </w:del>
      <w:r>
        <w:t xml:space="preserve"> </w:t>
      </w:r>
      <w:del w:id="305" w:author="Jaison Cooper" w:date="2013-04-18T00:35:00Z">
        <w:r>
          <w:delText>6</w:delText>
        </w:r>
        <w:r w:rsidR="00513A66">
          <w:delText xml:space="preserve"> </w:delText>
        </w:r>
      </w:del>
      <w:ins w:id="306" w:author="Jaison Cooper" w:date="2013-04-18T00:35:00Z">
        <w:r w:rsidR="002B7535">
          <w:t xml:space="preserve">six </w:t>
        </w:r>
      </w:ins>
      <w:r w:rsidR="00513A66">
        <w:t xml:space="preserve">children seemed excited and engaged, as they were not once distracted by their surroundings. Similarly, the robot voices made them laugh and they seemed </w:t>
      </w:r>
      <w:del w:id="307" w:author="Jaison Cooper" w:date="2013-04-18T00:35:00Z">
        <w:r w:rsidR="00513A66">
          <w:delText>to</w:delText>
        </w:r>
        <w:r>
          <w:delText xml:space="preserve"> be enjoying</w:delText>
        </w:r>
      </w:del>
      <w:ins w:id="308" w:author="Jaison Cooper" w:date="2013-04-18T00:36:00Z">
        <w:r w:rsidR="002B7535">
          <w:t xml:space="preserve">to </w:t>
        </w:r>
      </w:ins>
      <w:ins w:id="309" w:author="Jaison Cooper" w:date="2013-04-18T00:35:00Z">
        <w:r w:rsidR="002B7535">
          <w:t>enjoy</w:t>
        </w:r>
      </w:ins>
      <w:r>
        <w:t xml:space="preserve"> the visuals. D</w:t>
      </w:r>
      <w:r w:rsidR="00513A66">
        <w:t>uring the session</w:t>
      </w:r>
      <w:r>
        <w:t xml:space="preserve"> with the 3 year old girl, she</w:t>
      </w:r>
      <w:r w:rsidR="00513A66">
        <w:t xml:space="preserve"> looked like she was getting bored of the application; however, she explicitly asked to keep on playing with it. When the children were asked to rate the application based on how much they liked it</w:t>
      </w:r>
      <w:r>
        <w:t xml:space="preserve"> using the Smileyometer, 6 out of 6 children</w:t>
      </w:r>
      <w:r w:rsidR="00513A66">
        <w:t xml:space="preserve"> immediately gave it a 5/5 (</w:t>
      </w:r>
      <w:r w:rsidR="00405FCC">
        <w:t xml:space="preserve">i.e., </w:t>
      </w:r>
      <w:r w:rsidR="00513A66">
        <w:t>the face with the widest smile). Finally, as far as direct feedback and suggestions are concerned,</w:t>
      </w:r>
      <w:r>
        <w:t xml:space="preserve"> it proved difficult to keep some of the younger children engaged </w:t>
      </w:r>
      <w:commentRangeStart w:id="310"/>
      <w:r>
        <w:t>and help them express what they</w:t>
      </w:r>
      <w:r w:rsidR="00513A66">
        <w:t xml:space="preserve"> would want</w:t>
      </w:r>
      <w:commentRangeEnd w:id="310"/>
      <w:r w:rsidR="002B7535">
        <w:rPr>
          <w:rStyle w:val="CommentReference"/>
          <w:rFonts w:eastAsia="Arial" w:cs="Arial"/>
          <w:color w:val="000000"/>
        </w:rPr>
        <w:commentReference w:id="310"/>
      </w:r>
      <w:r w:rsidR="00513A66">
        <w:t xml:space="preserve">. However, the </w:t>
      </w:r>
      <w:r>
        <w:t xml:space="preserve">5 year old </w:t>
      </w:r>
      <w:r w:rsidR="00513A66">
        <w:t xml:space="preserve">boy </w:t>
      </w:r>
      <w:del w:id="311" w:author="Jaison Cooper" w:date="2013-04-18T00:40:00Z">
        <w:r w:rsidR="00513A66">
          <w:delText xml:space="preserve">explicitly </w:delText>
        </w:r>
      </w:del>
      <w:r w:rsidR="00513A66">
        <w:t>said that he wanted the introductory level to have stars</w:t>
      </w:r>
      <w:ins w:id="312" w:author="Jaison Cooper" w:date="2013-04-18T00:40:00Z">
        <w:r w:rsidR="002B7535">
          <w:t>,</w:t>
        </w:r>
      </w:ins>
      <w:del w:id="313" w:author="Jaison Cooper" w:date="2013-04-18T00:40:00Z">
        <w:r w:rsidR="00513A66">
          <w:delText xml:space="preserve"> and that he wanted</w:delText>
        </w:r>
      </w:del>
      <w:r w:rsidR="00513A66">
        <w:t xml:space="preserve"> more levels</w:t>
      </w:r>
      <w:ins w:id="314" w:author="Jaison Cooper" w:date="2013-04-18T00:41:00Z">
        <w:r w:rsidR="002B7535">
          <w:t>,</w:t>
        </w:r>
      </w:ins>
      <w:r w:rsidR="00513A66">
        <w:t xml:space="preserve"> and the ability to replay the levels</w:t>
      </w:r>
      <w:r w:rsidR="00405FCC">
        <w:t>.</w:t>
      </w:r>
    </w:p>
    <w:p w14:paraId="69949F15" w14:textId="40EDC955" w:rsidR="00764D15" w:rsidRPr="00764D15" w:rsidRDefault="00764D15" w:rsidP="00AA4BBA">
      <w:pPr>
        <w:ind w:firstLine="432"/>
        <w:rPr>
          <w:b/>
          <w:u w:val="single"/>
        </w:rPr>
      </w:pPr>
      <w:r w:rsidRPr="00764D15">
        <w:rPr>
          <w:b/>
          <w:u w:val="single"/>
        </w:rPr>
        <w:t>Add something about boy not being better</w:t>
      </w:r>
    </w:p>
    <w:p w14:paraId="5690B283" w14:textId="1D41CAD2" w:rsidR="00AC0F47" w:rsidRDefault="0060651E" w:rsidP="00EE6AB3">
      <w:pPr>
        <w:pStyle w:val="Heading1"/>
      </w:pPr>
      <w:bookmarkStart w:id="315" w:name="_Toc353143828"/>
      <w:bookmarkStart w:id="316" w:name="_Toc353146726"/>
      <w:bookmarkStart w:id="317" w:name="_Toc353150440"/>
      <w:bookmarkStart w:id="318" w:name="_Toc354012674"/>
      <w:commentRangeStart w:id="319"/>
      <w:r>
        <w:t>Discussion</w:t>
      </w:r>
      <w:commentRangeEnd w:id="319"/>
      <w:r w:rsidR="00D26984">
        <w:rPr>
          <w:rStyle w:val="CommentReference"/>
          <w:rFonts w:eastAsia="Arial" w:cs="Arial"/>
          <w:b w:val="0"/>
          <w:bCs w:val="0"/>
          <w:color w:val="000000"/>
        </w:rPr>
        <w:commentReference w:id="319"/>
      </w:r>
      <w:bookmarkEnd w:id="315"/>
      <w:bookmarkEnd w:id="316"/>
      <w:bookmarkEnd w:id="317"/>
      <w:bookmarkEnd w:id="318"/>
    </w:p>
    <w:p w14:paraId="11CA8130" w14:textId="69AC7C02" w:rsidR="00D26984" w:rsidRDefault="00A96D4E" w:rsidP="00D26984">
      <w:pPr>
        <w:ind w:firstLine="360"/>
      </w:pPr>
      <w:r>
        <w:t xml:space="preserve">This project was attempting to touch on the space of creating </w:t>
      </w:r>
      <w:commentRangeStart w:id="320"/>
      <w:r>
        <w:t>a</w:t>
      </w:r>
      <w:commentRangeEnd w:id="320"/>
      <w:r>
        <w:rPr>
          <w:rStyle w:val="CommentReference"/>
          <w:rFonts w:eastAsia="Arial" w:cs="Arial"/>
          <w:color w:val="000000"/>
        </w:rPr>
        <w:commentReference w:id="320"/>
      </w:r>
      <w:r w:rsidR="00D26984">
        <w:t xml:space="preserve"> touch screen application for very young children, with the goal of helping them acquire skills that are fundamental to programming. In achieving this goal, we </w:t>
      </w:r>
      <w:r w:rsidR="00C35F97">
        <w:t xml:space="preserve">found that such </w:t>
      </w:r>
      <w:r w:rsidR="00D26984">
        <w:t xml:space="preserve">a task </w:t>
      </w:r>
      <w:r w:rsidR="00C35F97">
        <w:t>is</w:t>
      </w:r>
      <w:r w:rsidR="00D26984">
        <w:t xml:space="preserve"> achievable and that the children enjoyed it. </w:t>
      </w:r>
      <w:r w:rsidR="00605845">
        <w:t>The</w:t>
      </w:r>
      <w:r w:rsidR="00E6228E">
        <w:t xml:space="preserve"> design </w:t>
      </w:r>
      <w:r w:rsidR="00605845">
        <w:t xml:space="preserve">of </w:t>
      </w:r>
      <w:r w:rsidR="00E6228E">
        <w:t xml:space="preserve">such an application </w:t>
      </w:r>
      <w:r w:rsidR="00605845">
        <w:t xml:space="preserve">benefits from </w:t>
      </w:r>
      <w:r w:rsidR="00E6228E">
        <w:t>children be</w:t>
      </w:r>
      <w:r w:rsidR="00605845">
        <w:t>ing</w:t>
      </w:r>
      <w:r w:rsidR="00E6228E">
        <w:t xml:space="preserve"> involved in all stages of the design process. </w:t>
      </w:r>
      <w:r w:rsidR="00405FCC">
        <w:t>With</w:t>
      </w:r>
      <w:r w:rsidR="00D26984">
        <w:t xml:space="preserve"> proper scaffolding, children as young as </w:t>
      </w:r>
      <w:r w:rsidR="00405FCC">
        <w:t>three</w:t>
      </w:r>
      <w:r w:rsidR="00D26984">
        <w:t xml:space="preserve"> years old are not only able to perform programming-like tasks, but they also enjoy it. If such an application succeeds in helping scaffold the learning of programming skills, the children will benefit from it in terms of early development. Furthermore, if products such as these bec</w:t>
      </w:r>
      <w:r w:rsidR="002A7DA3">
        <w:t>a</w:t>
      </w:r>
      <w:r w:rsidR="00D26984">
        <w:t xml:space="preserve">me widely available, more people </w:t>
      </w:r>
      <w:r w:rsidR="00C65F65">
        <w:t>could potentially</w:t>
      </w:r>
      <w:r w:rsidR="00D26984">
        <w:t xml:space="preserve"> be interested in the field of computer science</w:t>
      </w:r>
      <w:r w:rsidR="000F0F10">
        <w:t xml:space="preserve"> </w:t>
      </w:r>
      <w:sdt>
        <w:sdtPr>
          <w:id w:val="-2078351870"/>
          <w:citation/>
        </w:sdtPr>
        <w:sdtContent>
          <w:r w:rsidR="000F0F10">
            <w:fldChar w:fldCharType="begin"/>
          </w:r>
          <w:r w:rsidR="000F0F10">
            <w:instrText xml:space="preserve"> CITATION Bet09 \l 1033 </w:instrText>
          </w:r>
          <w:r w:rsidR="000F0F10">
            <w:fldChar w:fldCharType="separate"/>
          </w:r>
          <w:r w:rsidR="000F0F10" w:rsidRPr="000F0F10">
            <w:rPr>
              <w:noProof/>
            </w:rPr>
            <w:t>[11]</w:t>
          </w:r>
          <w:r w:rsidR="000F0F10">
            <w:fldChar w:fldCharType="end"/>
          </w:r>
        </w:sdtContent>
      </w:sdt>
      <w:r w:rsidR="002A7DA3">
        <w:t>.</w:t>
      </w:r>
      <w:r w:rsidR="00D26984">
        <w:t xml:space="preserve"> </w:t>
      </w:r>
      <w:r w:rsidR="002A7DA3">
        <w:t>Increased interest in computer science allows</w:t>
      </w:r>
      <w:r w:rsidR="00D26984">
        <w:t xml:space="preserve"> the field itself </w:t>
      </w:r>
      <w:r w:rsidR="002A7DA3">
        <w:t xml:space="preserve">to </w:t>
      </w:r>
      <w:r w:rsidR="00D26984">
        <w:t xml:space="preserve">evolve </w:t>
      </w:r>
      <w:r w:rsidR="002A7DA3">
        <w:t>due to</w:t>
      </w:r>
      <w:r w:rsidR="00D26984">
        <w:t xml:space="preserve"> a more diverse set of people and skillsets.</w:t>
      </w:r>
      <w:r w:rsidR="00E946B3">
        <w:t xml:space="preserve"> </w:t>
      </w:r>
      <w:r w:rsidR="002A7DA3">
        <w:t>Finally</w:t>
      </w:r>
      <w:r w:rsidR="00E946B3">
        <w:t>, a</w:t>
      </w:r>
      <w:r w:rsidR="00D26984">
        <w:t xml:space="preserve">n interesting topic to consider </w:t>
      </w:r>
      <w:r w:rsidR="00E946B3">
        <w:t>is</w:t>
      </w:r>
      <w:r w:rsidR="00D26984">
        <w:t xml:space="preserve"> how such an application </w:t>
      </w:r>
      <w:r w:rsidR="002A7DA3">
        <w:t>c</w:t>
      </w:r>
      <w:r w:rsidR="00D26984">
        <w:t>ould connect to the objectives of a school curriculum, or how it might be used in the context of a family.</w:t>
      </w:r>
      <w:r w:rsidR="00660E2F">
        <w:t xml:space="preserve"> </w:t>
      </w:r>
    </w:p>
    <w:p w14:paraId="08AA1185" w14:textId="413ECF7C" w:rsidR="000C7451" w:rsidRDefault="000C7451" w:rsidP="000C7451">
      <w:pPr>
        <w:pStyle w:val="Heading1"/>
      </w:pPr>
      <w:bookmarkStart w:id="321" w:name="_Toc353143829"/>
      <w:bookmarkStart w:id="322" w:name="_Toc353146727"/>
      <w:bookmarkStart w:id="323" w:name="_Toc353150441"/>
      <w:bookmarkStart w:id="324" w:name="_Toc354012675"/>
      <w:commentRangeStart w:id="325"/>
      <w:r>
        <w:t>Limitations</w:t>
      </w:r>
      <w:commentRangeEnd w:id="325"/>
      <w:r w:rsidR="00660E2F">
        <w:rPr>
          <w:rStyle w:val="CommentReference"/>
          <w:rFonts w:eastAsia="Arial" w:cs="Arial"/>
          <w:b w:val="0"/>
          <w:bCs w:val="0"/>
          <w:color w:val="000000"/>
        </w:rPr>
        <w:commentReference w:id="325"/>
      </w:r>
      <w:bookmarkEnd w:id="321"/>
      <w:bookmarkEnd w:id="322"/>
      <w:bookmarkEnd w:id="323"/>
      <w:bookmarkEnd w:id="324"/>
    </w:p>
    <w:p w14:paraId="71048B57" w14:textId="78DB5358" w:rsidR="00660E2F" w:rsidRDefault="00660E2F" w:rsidP="00660E2F">
      <w:pPr>
        <w:ind w:firstLine="432"/>
      </w:pPr>
      <w:r>
        <w:t xml:space="preserve">Given the limited time and resources available, the last step in our research was a formative evaluation. </w:t>
      </w:r>
      <w:r w:rsidR="00732433">
        <w:t xml:space="preserve">Furthermore, </w:t>
      </w:r>
      <w:r w:rsidR="005B2ECB">
        <w:t xml:space="preserve">to stabilize and evaluate a more mature version of the product, it </w:t>
      </w:r>
      <w:r>
        <w:t>would have to be ite</w:t>
      </w:r>
      <w:r w:rsidR="005B2ECB">
        <w:t>rated on two or three more times and a non-formative evaluation would have to be conducted</w:t>
      </w:r>
      <w:r>
        <w:t>. As it is, it is difficult to safely say that the application successfully helps childr</w:t>
      </w:r>
      <w:r w:rsidR="00A6547D">
        <w:t>en develop programming skills. To</w:t>
      </w:r>
      <w:r>
        <w:t xml:space="preserve"> fully establish whether the application actually succeeds in scaffolding the learning, it would require a long term case study to be conducted, which was </w:t>
      </w:r>
      <w:r w:rsidR="002A7DA3">
        <w:t>beyond</w:t>
      </w:r>
      <w:r>
        <w:t xml:space="preserve"> the scope of this capstone project. </w:t>
      </w:r>
      <w:r w:rsidR="001274EC">
        <w:t>Another limitation was that the levels proved to have moved too quickly from one concept to the next which confused the children; the sessions could have potentially provided us with more detailed results if the transition between the levels was smoother in terms of the concepts introduced. Furthermore,</w:t>
      </w:r>
      <w:r>
        <w:t xml:space="preserve"> the application only delved into few concepts </w:t>
      </w:r>
      <w:ins w:id="326" w:author="Panagis Papadatos" w:date="2013-04-18T00:52:00Z">
        <w:r w:rsidR="001274EC">
          <w:t xml:space="preserve">(mentioned earlier) </w:t>
        </w:r>
      </w:ins>
      <w:r>
        <w:t>and provi</w:t>
      </w:r>
      <w:r w:rsidR="001274EC">
        <w:t>ded few levels for the children; the short duration of the game combined with the inability to play the same level again proved to be an important obstacle, since all of the children asked to replay at least one of the levels.</w:t>
      </w:r>
      <w:r>
        <w:t xml:space="preserve"> </w:t>
      </w:r>
      <w:r w:rsidR="00914E51">
        <w:t>In order for the program to be finalized,</w:t>
      </w:r>
      <w:r>
        <w:t xml:space="preserve"> more levels </w:t>
      </w:r>
      <w:r w:rsidR="00914E51">
        <w:t>would be required</w:t>
      </w:r>
      <w:r>
        <w:t>, and a more structured reward system</w:t>
      </w:r>
      <w:r w:rsidR="002A7DA3">
        <w:t xml:space="preserve"> developed</w:t>
      </w:r>
      <w:r>
        <w:t>, to allow for longer play-time, as well as to encourage players to return to the application.</w:t>
      </w:r>
      <w:r w:rsidR="001274EC">
        <w:t xml:space="preserve"> Last, since none of the researchers were experts in teaching CT or programming concepts, the project lacked a structured way of deciding how, when and in what order to appropriately convey</w:t>
      </w:r>
      <w:r w:rsidR="00381810">
        <w:t xml:space="preserve"> them to the children.</w:t>
      </w:r>
    </w:p>
    <w:p w14:paraId="70D7AE2C" w14:textId="0CAF5E90" w:rsidR="0060651E" w:rsidRDefault="0060651E" w:rsidP="00EE6AB3">
      <w:pPr>
        <w:pStyle w:val="Heading1"/>
      </w:pPr>
      <w:bookmarkStart w:id="327" w:name="_Toc353143830"/>
      <w:bookmarkStart w:id="328" w:name="_Toc353146728"/>
      <w:bookmarkStart w:id="329" w:name="_Toc353150442"/>
      <w:bookmarkStart w:id="330" w:name="_Toc354012676"/>
      <w:commentRangeStart w:id="331"/>
      <w:r>
        <w:t>Future Work</w:t>
      </w:r>
      <w:bookmarkEnd w:id="327"/>
      <w:commentRangeEnd w:id="331"/>
      <w:r w:rsidR="0032765F">
        <w:rPr>
          <w:rStyle w:val="CommentReference"/>
          <w:rFonts w:eastAsia="Arial" w:cs="Arial"/>
          <w:b w:val="0"/>
          <w:bCs w:val="0"/>
          <w:color w:val="000000"/>
        </w:rPr>
        <w:commentReference w:id="331"/>
      </w:r>
      <w:bookmarkEnd w:id="328"/>
      <w:bookmarkEnd w:id="329"/>
      <w:bookmarkEnd w:id="330"/>
    </w:p>
    <w:p w14:paraId="1908869F" w14:textId="0E1F3C02" w:rsidR="00660E2F" w:rsidRDefault="00660E2F" w:rsidP="00A341AB">
      <w:pPr>
        <w:ind w:firstLine="360"/>
      </w:pPr>
      <w:r>
        <w:t xml:space="preserve">Future </w:t>
      </w:r>
      <w:r w:rsidR="00A341AB">
        <w:t>steps</w:t>
      </w:r>
      <w:r>
        <w:t xml:space="preserve"> on this project</w:t>
      </w:r>
      <w:r w:rsidR="00A341AB">
        <w:t xml:space="preserve"> would be heading towards two different directions: Improving and expanding the application itself and evaluating it on a larger scale through a long term case study.</w:t>
      </w:r>
    </w:p>
    <w:p w14:paraId="6C565615" w14:textId="6CC6CD79" w:rsidR="00660E2F" w:rsidRDefault="00A341AB" w:rsidP="000911FB">
      <w:pPr>
        <w:ind w:firstLine="360"/>
      </w:pPr>
      <w:r>
        <w:t>In terms of changes to the application we believe that an important change would be that the application should adjust itself so that it behaves differently based on the age of the participant</w:t>
      </w:r>
      <w:r w:rsidR="00F0621C">
        <w:t>, since the sessions with the teachers, the session with the children, as well as the literature suggest that the differences between a 3 year old, a 4 year old and a 5 year old are vast and significant.</w:t>
      </w:r>
      <w:r>
        <w:t xml:space="preserve"> More specifically, we believe that there should be four categories (3 years old, 4 years old, 5 years old and older than 5). This would involve not only adapting the interactions themselves (e.g. </w:t>
      </w:r>
      <w:r w:rsidR="000C4199">
        <w:t>drawing</w:t>
      </w:r>
      <w:r>
        <w:t xml:space="preserve"> would be made easier for 3 year olds</w:t>
      </w:r>
      <w:r w:rsidR="00F0621C">
        <w:t>), but also providing age appropriate concepts. Furthermore, various adjustments would need to be made to enhance the usability of the game</w:t>
      </w:r>
      <w:r w:rsidR="000911FB">
        <w:t xml:space="preserve"> as well as the instructions based on the feedback from the teachers and children (e.g. less delay, making level 4 simpler etc.)</w:t>
      </w:r>
      <w:r w:rsidR="00F0621C">
        <w:t xml:space="preserve">. </w:t>
      </w:r>
      <w:r w:rsidR="000911FB">
        <w:t xml:space="preserve">Last, one significant addition would be the ability to repeat levels and expand on them, since this was not only something the teachers said, but it was also obvious that they children desired to replay it. </w:t>
      </w:r>
      <w:r w:rsidR="00F30494">
        <w:t>For</w:t>
      </w:r>
      <w:r w:rsidR="00F0621C">
        <w:t xml:space="preserve"> all of these changes to be carefully studied and decided, more formative evaluation would have to be conducted with the target users that would be aiming to answer more specific usability or learning related questions.</w:t>
      </w:r>
      <w:r w:rsidR="000911FB">
        <w:t xml:space="preserve"> This application could also be expanded or changed towards two different directions: It could be re-designed for paired, cooperative activities, or so that it could adapt better to the curriculum of preschools. </w:t>
      </w:r>
    </w:p>
    <w:p w14:paraId="11236F30" w14:textId="17E2E841" w:rsidR="00FD3D6C" w:rsidRPr="000C7451" w:rsidRDefault="00FD3D6C" w:rsidP="00FD3D6C">
      <w:pPr>
        <w:ind w:firstLine="360"/>
      </w:pPr>
      <w:r>
        <w:t>Since the field of programming related touch screen applications for children is extremely new and unexplored, future work could also involve conducting research with the exclusive goal of providing guidelines for such a game or application. This research could be split into two different parts: The first part being studying the types of interactions that are appropriate, including instructions, game mechanics and information architecture, the second part being studying in depth which programming related concepts are appropriate for which ages, and how best to convey them through the touch screen application.</w:t>
      </w:r>
    </w:p>
    <w:p w14:paraId="6E88AF06" w14:textId="7B821035" w:rsidR="0060651E" w:rsidRDefault="0060651E" w:rsidP="00EE6AB3">
      <w:pPr>
        <w:pStyle w:val="Heading1"/>
      </w:pPr>
      <w:bookmarkStart w:id="332" w:name="_Toc353143831"/>
      <w:bookmarkStart w:id="333" w:name="_Toc353146729"/>
      <w:bookmarkStart w:id="334" w:name="_Toc353150443"/>
      <w:bookmarkStart w:id="335" w:name="_Toc354012677"/>
      <w:r>
        <w:t>Conclusion</w:t>
      </w:r>
      <w:bookmarkEnd w:id="332"/>
      <w:bookmarkEnd w:id="333"/>
      <w:bookmarkEnd w:id="334"/>
      <w:bookmarkEnd w:id="335"/>
    </w:p>
    <w:p w14:paraId="406A5386" w14:textId="7B17FAC0" w:rsidR="001712C7" w:rsidRDefault="001712C7" w:rsidP="001712C7">
      <w:pPr>
        <w:ind w:firstLine="432"/>
      </w:pPr>
      <w:r>
        <w:t xml:space="preserve">Children of ages as young as 3 years old can start developing skills that will later on support them in learning how to program and provide them with a good base for </w:t>
      </w:r>
      <w:r w:rsidR="00A15838">
        <w:t>CT</w:t>
      </w:r>
      <w:sdt>
        <w:sdtPr>
          <w:id w:val="1877506025"/>
          <w:citation/>
        </w:sdtPr>
        <w:sdtContent>
          <w:r w:rsidR="00F30494">
            <w:fldChar w:fldCharType="begin"/>
          </w:r>
          <w:r w:rsidR="00F30494">
            <w:instrText xml:space="preserve"> CITATION Jai03 \l 1033 </w:instrText>
          </w:r>
          <w:r w:rsidR="00F30494">
            <w:fldChar w:fldCharType="separate"/>
          </w:r>
          <w:r w:rsidR="000F0F10">
            <w:rPr>
              <w:noProof/>
            </w:rPr>
            <w:t xml:space="preserve"> </w:t>
          </w:r>
          <w:r w:rsidR="000F0F10" w:rsidRPr="000F0F10">
            <w:rPr>
              <w:noProof/>
            </w:rPr>
            <w:t>[2]</w:t>
          </w:r>
          <w:r w:rsidR="00F30494">
            <w:fldChar w:fldCharType="end"/>
          </w:r>
        </w:sdtContent>
      </w:sdt>
      <w:r>
        <w:t xml:space="preserve">. </w:t>
      </w:r>
      <w:r w:rsidR="00DF5208">
        <w:t xml:space="preserve">In the process of conducting this research we created an application that attempts to </w:t>
      </w:r>
      <w:r w:rsidR="00CB1DE6">
        <w:t>address</w:t>
      </w:r>
      <w:r w:rsidR="00DF5208">
        <w:t xml:space="preserve"> this </w:t>
      </w:r>
      <w:r w:rsidR="00CB1DE6">
        <w:t>void in the knowledge community</w:t>
      </w:r>
      <w:r w:rsidR="00DF5208">
        <w:t xml:space="preserve">. </w:t>
      </w:r>
      <w:r>
        <w:t>The data collected from sessions with teachers</w:t>
      </w:r>
      <w:r w:rsidR="00DF5208">
        <w:t xml:space="preserve"> of young children</w:t>
      </w:r>
      <w:r>
        <w:t xml:space="preserve">, as well as from the sessions with </w:t>
      </w:r>
      <w:r w:rsidR="00DF5208">
        <w:t>children of ages 3-5</w:t>
      </w:r>
      <w:r>
        <w:t xml:space="preserve"> converges </w:t>
      </w:r>
      <w:r w:rsidR="00DF5208">
        <w:t>to</w:t>
      </w:r>
      <w:r>
        <w:t xml:space="preserve"> the same conclusion: Children of that age want to program</w:t>
      </w:r>
      <w:r w:rsidR="00C04C03">
        <w:t xml:space="preserve"> </w:t>
      </w:r>
      <w:sdt>
        <w:sdtPr>
          <w:id w:val="-277570442"/>
          <w:citation/>
        </w:sdtPr>
        <w:sdtContent>
          <w:r w:rsidR="00C04C03">
            <w:fldChar w:fldCharType="begin"/>
          </w:r>
          <w:r w:rsidR="00C04C03">
            <w:instrText xml:space="preserve"> CITATION Kin07 \l 1033 </w:instrText>
          </w:r>
          <w:r w:rsidR="00C04C03">
            <w:fldChar w:fldCharType="separate"/>
          </w:r>
          <w:r w:rsidR="000F0F10" w:rsidRPr="000F0F10">
            <w:rPr>
              <w:noProof/>
            </w:rPr>
            <w:t>[25]</w:t>
          </w:r>
          <w:r w:rsidR="00C04C03">
            <w:fldChar w:fldCharType="end"/>
          </w:r>
        </w:sdtContent>
      </w:sdt>
      <w:r>
        <w:t xml:space="preserve">, and they certainly enjoy doing it on a touch screen application. The application that was built in the context of this research could be expanded and used in the classroom, either independently or with teacher guidance. Furthermore, the capabilities of children that are 3 years old are vastly different from those that are 5. </w:t>
      </w:r>
      <w:r w:rsidR="00DF5208">
        <w:t>Hence,</w:t>
      </w:r>
      <w:r>
        <w:t xml:space="preserve"> there are design implications that need to be carefully considered when designing such an application</w:t>
      </w:r>
      <w:r w:rsidR="00DF5208">
        <w:t>, i</w:t>
      </w:r>
      <w:r>
        <w:t>nstructions need to be given at all times through multiple means such as audio, video, pictures and text and expectations need to be managed.</w:t>
      </w:r>
    </w:p>
    <w:p w14:paraId="202B0B63" w14:textId="6217D145" w:rsidR="009149E8" w:rsidRDefault="009149E8" w:rsidP="001712C7">
      <w:pPr>
        <w:ind w:firstLine="432"/>
      </w:pPr>
      <w:r>
        <w:t>Starting the line on the robot / interactions can easily break</w:t>
      </w:r>
    </w:p>
    <w:p w14:paraId="4235BF22" w14:textId="72A15178" w:rsidR="00B12867" w:rsidRDefault="00B12867" w:rsidP="001712C7">
      <w:pPr>
        <w:ind w:firstLine="432"/>
      </w:pPr>
      <w:r>
        <w:t>Not use irrelevant concepts they are currently learning</w:t>
      </w:r>
    </w:p>
    <w:p w14:paraId="31C8779B" w14:textId="7D30B57A" w:rsidR="00B12867" w:rsidRDefault="00E7013B" w:rsidP="001712C7">
      <w:pPr>
        <w:ind w:firstLine="432"/>
      </w:pPr>
      <w:r>
        <w:t>Unknown words</w:t>
      </w:r>
    </w:p>
    <w:p w14:paraId="13172E0E" w14:textId="748CA0F0" w:rsidR="0060651E" w:rsidRDefault="0060651E" w:rsidP="00EE6AB3">
      <w:pPr>
        <w:pStyle w:val="Heading1"/>
      </w:pPr>
      <w:bookmarkStart w:id="336" w:name="_Toc353143832"/>
      <w:bookmarkStart w:id="337" w:name="_Toc353146730"/>
      <w:bookmarkStart w:id="338" w:name="_Toc353150444"/>
      <w:bookmarkStart w:id="339" w:name="_Toc354012678"/>
      <w:r>
        <w:t>Acknowledgements</w:t>
      </w:r>
      <w:bookmarkEnd w:id="336"/>
      <w:bookmarkEnd w:id="337"/>
      <w:bookmarkEnd w:id="338"/>
      <w:bookmarkEnd w:id="339"/>
    </w:p>
    <w:p w14:paraId="3176E32A" w14:textId="466AF5C8" w:rsidR="000C7451" w:rsidRPr="000C7451" w:rsidRDefault="001712C7" w:rsidP="00E72008">
      <w:pPr>
        <w:ind w:firstLine="360"/>
      </w:pPr>
      <w:r>
        <w:t>Special thanks to Mona Leigh</w:t>
      </w:r>
      <w:r w:rsidR="00E72008">
        <w:t xml:space="preserve"> Guha and Tamara Clegg for forming this research, actively participating, providing extremely valuable help, and </w:t>
      </w:r>
      <w:r>
        <w:t>supporting me throughout the entire proces</w:t>
      </w:r>
      <w:r w:rsidR="00E72008">
        <w:t>s of conducting this research. I would also like to thank Leah Findlater for her valuable feedback and guidance, as well as Kidsteam, the Center for Young children faculty, staff and children, as well as my classmates and all the people that participate in the Human-Computer Interaction lab for their support and guidance.</w:t>
      </w:r>
    </w:p>
    <w:bookmarkStart w:id="340" w:name="_Toc354012679" w:displacedByCustomXml="next"/>
    <w:bookmarkStart w:id="341" w:name="_Toc353150445" w:displacedByCustomXml="next"/>
    <w:bookmarkStart w:id="342" w:name="_Toc353143833" w:displacedByCustomXml="next"/>
    <w:bookmarkStart w:id="343" w:name="_Toc353146731" w:displacedByCustomXml="next"/>
    <w:sdt>
      <w:sdtPr>
        <w:rPr>
          <w:rFonts w:eastAsiaTheme="minorHAnsi" w:cstheme="minorBidi"/>
          <w:b w:val="0"/>
          <w:bCs w:val="0"/>
          <w:color w:val="auto"/>
          <w:sz w:val="22"/>
          <w:szCs w:val="22"/>
        </w:rPr>
        <w:id w:val="-1798521957"/>
        <w:docPartObj>
          <w:docPartGallery w:val="Bibliographies"/>
          <w:docPartUnique/>
        </w:docPartObj>
      </w:sdtPr>
      <w:sdtContent>
        <w:p w14:paraId="770629CD" w14:textId="272B7CFC" w:rsidR="00EE6AB3" w:rsidRPr="00EE6AB3" w:rsidRDefault="00EE6AB3">
          <w:pPr>
            <w:pStyle w:val="Heading1"/>
          </w:pPr>
          <w:r w:rsidRPr="00EE6AB3">
            <w:t>References</w:t>
          </w:r>
          <w:bookmarkEnd w:id="343"/>
          <w:bookmarkEnd w:id="342"/>
          <w:bookmarkEnd w:id="341"/>
          <w:bookmarkEnd w:id="340"/>
        </w:p>
        <w:sdt>
          <w:sdtPr>
            <w:id w:val="-573587230"/>
            <w:bibliography/>
          </w:sdtPr>
          <w:sdtContent>
            <w:p w14:paraId="2DBC1EC4" w14:textId="77777777" w:rsidR="000F0F10" w:rsidRDefault="00EE6AB3">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0F0F10" w14:paraId="7C4F1C1E" w14:textId="77777777">
                <w:trPr>
                  <w:divId w:val="1189178606"/>
                  <w:tblCellSpacing w:w="15" w:type="dxa"/>
                </w:trPr>
                <w:tc>
                  <w:tcPr>
                    <w:tcW w:w="50" w:type="pct"/>
                    <w:hideMark/>
                  </w:tcPr>
                  <w:p w14:paraId="7DE1C775" w14:textId="77777777" w:rsidR="000F0F10" w:rsidRDefault="000F0F10">
                    <w:pPr>
                      <w:pStyle w:val="Bibliography"/>
                      <w:rPr>
                        <w:noProof/>
                        <w:sz w:val="24"/>
                        <w:szCs w:val="24"/>
                      </w:rPr>
                    </w:pPr>
                    <w:r>
                      <w:rPr>
                        <w:noProof/>
                      </w:rPr>
                      <w:t xml:space="preserve">[1] </w:t>
                    </w:r>
                  </w:p>
                </w:tc>
                <w:tc>
                  <w:tcPr>
                    <w:tcW w:w="0" w:type="auto"/>
                    <w:hideMark/>
                  </w:tcPr>
                  <w:p w14:paraId="59ADD19B" w14:textId="77777777" w:rsidR="000F0F10" w:rsidRDefault="000F0F10">
                    <w:pPr>
                      <w:pStyle w:val="Bibliography"/>
                      <w:rPr>
                        <w:noProof/>
                      </w:rPr>
                    </w:pPr>
                    <w:r>
                      <w:rPr>
                        <w:noProof/>
                      </w:rPr>
                      <w:t xml:space="preserve">J. M.-C. Lin and S.-F. Liu, "An Investigation into Parent-Child Collaboration in Learning Computer Programming," </w:t>
                    </w:r>
                    <w:r>
                      <w:rPr>
                        <w:i/>
                        <w:iCs/>
                        <w:noProof/>
                      </w:rPr>
                      <w:t xml:space="preserve">Educational Technology &amp; Society, </w:t>
                    </w:r>
                    <w:r>
                      <w:rPr>
                        <w:noProof/>
                      </w:rPr>
                      <w:t xml:space="preserve">vol. 15, pp. 162 - 173, 2012. </w:t>
                    </w:r>
                  </w:p>
                </w:tc>
              </w:tr>
              <w:tr w:rsidR="000F0F10" w14:paraId="5A467A15" w14:textId="77777777">
                <w:trPr>
                  <w:divId w:val="1189178606"/>
                  <w:tblCellSpacing w:w="15" w:type="dxa"/>
                </w:trPr>
                <w:tc>
                  <w:tcPr>
                    <w:tcW w:w="50" w:type="pct"/>
                    <w:hideMark/>
                  </w:tcPr>
                  <w:p w14:paraId="01F6B1EC" w14:textId="77777777" w:rsidR="000F0F10" w:rsidRDefault="000F0F10">
                    <w:pPr>
                      <w:pStyle w:val="Bibliography"/>
                      <w:rPr>
                        <w:noProof/>
                      </w:rPr>
                    </w:pPr>
                    <w:r>
                      <w:rPr>
                        <w:noProof/>
                      </w:rPr>
                      <w:t xml:space="preserve">[2] </w:t>
                    </w:r>
                  </w:p>
                </w:tc>
                <w:tc>
                  <w:tcPr>
                    <w:tcW w:w="0" w:type="auto"/>
                    <w:hideMark/>
                  </w:tcPr>
                  <w:p w14:paraId="70146A7F" w14:textId="77777777" w:rsidR="000F0F10" w:rsidRDefault="000F0F10">
                    <w:pPr>
                      <w:pStyle w:val="Bibliography"/>
                      <w:rPr>
                        <w:noProof/>
                      </w:rPr>
                    </w:pPr>
                    <w:r>
                      <w:rPr>
                        <w:noProof/>
                      </w:rPr>
                      <w:t xml:space="preserve">J. Montemayor, </w:t>
                    </w:r>
                    <w:r>
                      <w:rPr>
                        <w:i/>
                        <w:iCs/>
                        <w:noProof/>
                      </w:rPr>
                      <w:t xml:space="preserve">Physical programming: tools for kindergarten children to author physical interactive environments, </w:t>
                    </w:r>
                    <w:r>
                      <w:rPr>
                        <w:noProof/>
                      </w:rPr>
                      <w:t xml:space="preserve">University of Maryland, College Park, MD, USA: Thesis, 2003. </w:t>
                    </w:r>
                  </w:p>
                </w:tc>
              </w:tr>
              <w:tr w:rsidR="000F0F10" w14:paraId="305E51A0" w14:textId="77777777">
                <w:trPr>
                  <w:divId w:val="1189178606"/>
                  <w:tblCellSpacing w:w="15" w:type="dxa"/>
                </w:trPr>
                <w:tc>
                  <w:tcPr>
                    <w:tcW w:w="50" w:type="pct"/>
                    <w:hideMark/>
                  </w:tcPr>
                  <w:p w14:paraId="5CC6506B" w14:textId="77777777" w:rsidR="000F0F10" w:rsidRDefault="000F0F10">
                    <w:pPr>
                      <w:pStyle w:val="Bibliography"/>
                      <w:rPr>
                        <w:noProof/>
                      </w:rPr>
                    </w:pPr>
                    <w:r>
                      <w:rPr>
                        <w:noProof/>
                      </w:rPr>
                      <w:t xml:space="preserve">[3] </w:t>
                    </w:r>
                  </w:p>
                </w:tc>
                <w:tc>
                  <w:tcPr>
                    <w:tcW w:w="0" w:type="auto"/>
                    <w:hideMark/>
                  </w:tcPr>
                  <w:p w14:paraId="3F07FC14" w14:textId="77777777" w:rsidR="000F0F10" w:rsidRDefault="000F0F10">
                    <w:pPr>
                      <w:pStyle w:val="Bibliography"/>
                      <w:rPr>
                        <w:noProof/>
                      </w:rPr>
                    </w:pPr>
                    <w:r>
                      <w:rPr>
                        <w:noProof/>
                      </w:rPr>
                      <w:t xml:space="preserve">L. Morgado, M. Cruz and K. Kahn, "Preschool Cookbook of Computer Programming Topics," </w:t>
                    </w:r>
                    <w:r>
                      <w:rPr>
                        <w:i/>
                        <w:iCs/>
                        <w:noProof/>
                      </w:rPr>
                      <w:t xml:space="preserve">Australasian Journal of Educational Technology, </w:t>
                    </w:r>
                    <w:r>
                      <w:rPr>
                        <w:noProof/>
                      </w:rPr>
                      <w:t xml:space="preserve">vol. 26, no. 3, 2010. </w:t>
                    </w:r>
                  </w:p>
                </w:tc>
              </w:tr>
              <w:tr w:rsidR="000F0F10" w14:paraId="46C1D868" w14:textId="77777777">
                <w:trPr>
                  <w:divId w:val="1189178606"/>
                  <w:tblCellSpacing w:w="15" w:type="dxa"/>
                </w:trPr>
                <w:tc>
                  <w:tcPr>
                    <w:tcW w:w="50" w:type="pct"/>
                    <w:hideMark/>
                  </w:tcPr>
                  <w:p w14:paraId="2D6E301B" w14:textId="77777777" w:rsidR="000F0F10" w:rsidRDefault="000F0F10">
                    <w:pPr>
                      <w:pStyle w:val="Bibliography"/>
                      <w:rPr>
                        <w:noProof/>
                      </w:rPr>
                    </w:pPr>
                    <w:r>
                      <w:rPr>
                        <w:noProof/>
                      </w:rPr>
                      <w:t xml:space="preserve">[4] </w:t>
                    </w:r>
                  </w:p>
                </w:tc>
                <w:tc>
                  <w:tcPr>
                    <w:tcW w:w="0" w:type="auto"/>
                    <w:hideMark/>
                  </w:tcPr>
                  <w:p w14:paraId="7738527F" w14:textId="77777777" w:rsidR="000F0F10" w:rsidRDefault="000F0F10">
                    <w:pPr>
                      <w:pStyle w:val="Bibliography"/>
                      <w:rPr>
                        <w:noProof/>
                      </w:rPr>
                    </w:pPr>
                    <w:r>
                      <w:rPr>
                        <w:noProof/>
                      </w:rPr>
                      <w:t xml:space="preserve">R. Sheehan, D. Cho and J. H. Park, "Improving on a physics-based programming system for children," in </w:t>
                    </w:r>
                    <w:r>
                      <w:rPr>
                        <w:i/>
                        <w:iCs/>
                        <w:noProof/>
                      </w:rPr>
                      <w:t>Proceedings of IDC 12</w:t>
                    </w:r>
                    <w:r>
                      <w:rPr>
                        <w:noProof/>
                      </w:rPr>
                      <w:t xml:space="preserve">, Bremen, Germany, 2012. </w:t>
                    </w:r>
                  </w:p>
                </w:tc>
              </w:tr>
              <w:tr w:rsidR="000F0F10" w14:paraId="2124AFBA" w14:textId="77777777">
                <w:trPr>
                  <w:divId w:val="1189178606"/>
                  <w:tblCellSpacing w:w="15" w:type="dxa"/>
                </w:trPr>
                <w:tc>
                  <w:tcPr>
                    <w:tcW w:w="50" w:type="pct"/>
                    <w:hideMark/>
                  </w:tcPr>
                  <w:p w14:paraId="1597FACE" w14:textId="77777777" w:rsidR="000F0F10" w:rsidRDefault="000F0F10">
                    <w:pPr>
                      <w:pStyle w:val="Bibliography"/>
                      <w:rPr>
                        <w:noProof/>
                      </w:rPr>
                    </w:pPr>
                    <w:r>
                      <w:rPr>
                        <w:noProof/>
                      </w:rPr>
                      <w:t xml:space="preserve">[5] </w:t>
                    </w:r>
                  </w:p>
                </w:tc>
                <w:tc>
                  <w:tcPr>
                    <w:tcW w:w="0" w:type="auto"/>
                    <w:hideMark/>
                  </w:tcPr>
                  <w:p w14:paraId="027D6F55" w14:textId="77777777" w:rsidR="000F0F10" w:rsidRDefault="000F0F10">
                    <w:pPr>
                      <w:pStyle w:val="Bibliography"/>
                      <w:rPr>
                        <w:noProof/>
                      </w:rPr>
                    </w:pPr>
                    <w:r>
                      <w:rPr>
                        <w:noProof/>
                      </w:rPr>
                      <w:t xml:space="preserve">T. Y. Lee, M. L. Mauriello, J. Ingraham, A. Sopan, J. Ahn and B. B. Bederson, "CTArcade: learning computational thinking while training virtual characters through game play," in </w:t>
                    </w:r>
                    <w:r>
                      <w:rPr>
                        <w:i/>
                        <w:iCs/>
                        <w:noProof/>
                      </w:rPr>
                      <w:t>Proceedings of CHI EA 12</w:t>
                    </w:r>
                    <w:r>
                      <w:rPr>
                        <w:noProof/>
                      </w:rPr>
                      <w:t xml:space="preserve">, Austin, TX, USA, 2012. </w:t>
                    </w:r>
                  </w:p>
                </w:tc>
              </w:tr>
              <w:tr w:rsidR="000F0F10" w14:paraId="1FDD878D" w14:textId="77777777">
                <w:trPr>
                  <w:divId w:val="1189178606"/>
                  <w:tblCellSpacing w:w="15" w:type="dxa"/>
                </w:trPr>
                <w:tc>
                  <w:tcPr>
                    <w:tcW w:w="50" w:type="pct"/>
                    <w:hideMark/>
                  </w:tcPr>
                  <w:p w14:paraId="17762D9E" w14:textId="77777777" w:rsidR="000F0F10" w:rsidRDefault="000F0F10">
                    <w:pPr>
                      <w:pStyle w:val="Bibliography"/>
                      <w:rPr>
                        <w:noProof/>
                      </w:rPr>
                    </w:pPr>
                    <w:r>
                      <w:rPr>
                        <w:noProof/>
                      </w:rPr>
                      <w:t xml:space="preserve">[6] </w:t>
                    </w:r>
                  </w:p>
                </w:tc>
                <w:tc>
                  <w:tcPr>
                    <w:tcW w:w="0" w:type="auto"/>
                    <w:hideMark/>
                  </w:tcPr>
                  <w:p w14:paraId="2BC0D5F9" w14:textId="77777777" w:rsidR="000F0F10" w:rsidRDefault="000F0F10">
                    <w:pPr>
                      <w:pStyle w:val="Bibliography"/>
                      <w:rPr>
                        <w:noProof/>
                      </w:rPr>
                    </w:pPr>
                    <w:r>
                      <w:rPr>
                        <w:noProof/>
                      </w:rPr>
                      <w:t xml:space="preserve">A. Sipitakiat and N. Nusen, "Robo-Blocks: designing debugging abilities in a tangible programming system for early primary school children," in </w:t>
                    </w:r>
                    <w:r>
                      <w:rPr>
                        <w:i/>
                        <w:iCs/>
                        <w:noProof/>
                      </w:rPr>
                      <w:t>Proceedings of IDC 12</w:t>
                    </w:r>
                    <w:r>
                      <w:rPr>
                        <w:noProof/>
                      </w:rPr>
                      <w:t xml:space="preserve">, Bremen, Germany, 2012. </w:t>
                    </w:r>
                  </w:p>
                </w:tc>
              </w:tr>
              <w:tr w:rsidR="000F0F10" w14:paraId="4510A9F2" w14:textId="77777777">
                <w:trPr>
                  <w:divId w:val="1189178606"/>
                  <w:tblCellSpacing w:w="15" w:type="dxa"/>
                </w:trPr>
                <w:tc>
                  <w:tcPr>
                    <w:tcW w:w="50" w:type="pct"/>
                    <w:hideMark/>
                  </w:tcPr>
                  <w:p w14:paraId="10A5FAC0" w14:textId="77777777" w:rsidR="000F0F10" w:rsidRDefault="000F0F10">
                    <w:pPr>
                      <w:pStyle w:val="Bibliography"/>
                      <w:rPr>
                        <w:noProof/>
                      </w:rPr>
                    </w:pPr>
                    <w:r>
                      <w:rPr>
                        <w:noProof/>
                      </w:rPr>
                      <w:t xml:space="preserve">[7] </w:t>
                    </w:r>
                  </w:p>
                </w:tc>
                <w:tc>
                  <w:tcPr>
                    <w:tcW w:w="0" w:type="auto"/>
                    <w:hideMark/>
                  </w:tcPr>
                  <w:p w14:paraId="4A915903" w14:textId="77777777" w:rsidR="000F0F10" w:rsidRDefault="000F0F10">
                    <w:pPr>
                      <w:pStyle w:val="Bibliography"/>
                      <w:rPr>
                        <w:noProof/>
                      </w:rPr>
                    </w:pPr>
                    <w:r>
                      <w:rPr>
                        <w:noProof/>
                      </w:rPr>
                      <w:t xml:space="preserve">S. Papert, Mindstorms: children, computers, and powerful ideas, New York, NY, USA: Basic Books, Inc, 1980. </w:t>
                    </w:r>
                  </w:p>
                </w:tc>
              </w:tr>
              <w:tr w:rsidR="000F0F10" w14:paraId="2E11DAF2" w14:textId="77777777">
                <w:trPr>
                  <w:divId w:val="1189178606"/>
                  <w:tblCellSpacing w:w="15" w:type="dxa"/>
                </w:trPr>
                <w:tc>
                  <w:tcPr>
                    <w:tcW w:w="50" w:type="pct"/>
                    <w:hideMark/>
                  </w:tcPr>
                  <w:p w14:paraId="2B548B4C" w14:textId="77777777" w:rsidR="000F0F10" w:rsidRDefault="000F0F10">
                    <w:pPr>
                      <w:pStyle w:val="Bibliography"/>
                      <w:rPr>
                        <w:noProof/>
                      </w:rPr>
                    </w:pPr>
                    <w:r>
                      <w:rPr>
                        <w:noProof/>
                      </w:rPr>
                      <w:t xml:space="preserve">[8] </w:t>
                    </w:r>
                  </w:p>
                </w:tc>
                <w:tc>
                  <w:tcPr>
                    <w:tcW w:w="0" w:type="auto"/>
                    <w:hideMark/>
                  </w:tcPr>
                  <w:p w14:paraId="6570A90A" w14:textId="77777777" w:rsidR="000F0F10" w:rsidRDefault="000F0F10">
                    <w:pPr>
                      <w:pStyle w:val="Bibliography"/>
                      <w:rPr>
                        <w:noProof/>
                      </w:rPr>
                    </w:pPr>
                    <w:r>
                      <w:rPr>
                        <w:noProof/>
                      </w:rPr>
                      <w:t xml:space="preserve">J. Goode and J. Margolis, "Exploring Computer Science: A Case Study of School Reform," </w:t>
                    </w:r>
                    <w:r>
                      <w:rPr>
                        <w:i/>
                        <w:iCs/>
                        <w:noProof/>
                      </w:rPr>
                      <w:t xml:space="preserve">ACM Transactions on Computing Education (TOCE), </w:t>
                    </w:r>
                    <w:r>
                      <w:rPr>
                        <w:noProof/>
                      </w:rPr>
                      <w:t xml:space="preserve">vol. 11, no. 2, 2011. </w:t>
                    </w:r>
                  </w:p>
                </w:tc>
              </w:tr>
              <w:tr w:rsidR="000F0F10" w14:paraId="28568917" w14:textId="77777777">
                <w:trPr>
                  <w:divId w:val="1189178606"/>
                  <w:tblCellSpacing w:w="15" w:type="dxa"/>
                </w:trPr>
                <w:tc>
                  <w:tcPr>
                    <w:tcW w:w="50" w:type="pct"/>
                    <w:hideMark/>
                  </w:tcPr>
                  <w:p w14:paraId="7E09487B" w14:textId="77777777" w:rsidR="000F0F10" w:rsidRDefault="000F0F10">
                    <w:pPr>
                      <w:pStyle w:val="Bibliography"/>
                      <w:rPr>
                        <w:noProof/>
                      </w:rPr>
                    </w:pPr>
                    <w:r>
                      <w:rPr>
                        <w:noProof/>
                      </w:rPr>
                      <w:t xml:space="preserve">[9] </w:t>
                    </w:r>
                  </w:p>
                </w:tc>
                <w:tc>
                  <w:tcPr>
                    <w:tcW w:w="0" w:type="auto"/>
                    <w:hideMark/>
                  </w:tcPr>
                  <w:p w14:paraId="452E9D54" w14:textId="77777777" w:rsidR="000F0F10" w:rsidRDefault="000F0F10">
                    <w:pPr>
                      <w:pStyle w:val="Bibliography"/>
                      <w:rPr>
                        <w:noProof/>
                      </w:rPr>
                    </w:pPr>
                    <w:r>
                      <w:rPr>
                        <w:noProof/>
                      </w:rPr>
                      <w:t xml:space="preserve">K. Kahn, "Generalizing by removing detail: how any program can be created by working with examples," in </w:t>
                    </w:r>
                    <w:r>
                      <w:rPr>
                        <w:i/>
                        <w:iCs/>
                        <w:noProof/>
                      </w:rPr>
                      <w:t>Your wish is my command</w:t>
                    </w:r>
                    <w:r>
                      <w:rPr>
                        <w:noProof/>
                      </w:rPr>
                      <w:t>, San Francisco, CA, USA, Morgan Kaufmann Publishers Inc., 2001, p. 21–43.</w:t>
                    </w:r>
                  </w:p>
                </w:tc>
              </w:tr>
              <w:tr w:rsidR="000F0F10" w14:paraId="2D477CF6" w14:textId="77777777">
                <w:trPr>
                  <w:divId w:val="1189178606"/>
                  <w:tblCellSpacing w:w="15" w:type="dxa"/>
                </w:trPr>
                <w:tc>
                  <w:tcPr>
                    <w:tcW w:w="50" w:type="pct"/>
                    <w:hideMark/>
                  </w:tcPr>
                  <w:p w14:paraId="1AD60E93" w14:textId="77777777" w:rsidR="000F0F10" w:rsidRDefault="000F0F10">
                    <w:pPr>
                      <w:pStyle w:val="Bibliography"/>
                      <w:rPr>
                        <w:noProof/>
                      </w:rPr>
                    </w:pPr>
                    <w:r>
                      <w:rPr>
                        <w:noProof/>
                      </w:rPr>
                      <w:t xml:space="preserve">[10] </w:t>
                    </w:r>
                  </w:p>
                </w:tc>
                <w:tc>
                  <w:tcPr>
                    <w:tcW w:w="0" w:type="auto"/>
                    <w:hideMark/>
                  </w:tcPr>
                  <w:p w14:paraId="20F9E15D" w14:textId="77777777" w:rsidR="000F0F10" w:rsidRDefault="000F0F10">
                    <w:pPr>
                      <w:pStyle w:val="Bibliography"/>
                      <w:rPr>
                        <w:noProof/>
                      </w:rPr>
                    </w:pPr>
                    <w:r>
                      <w:rPr>
                        <w:noProof/>
                      </w:rPr>
                      <w:t xml:space="preserve">A. Druin, "Cooperative inquiry: developing new technologies for children with children," in </w:t>
                    </w:r>
                    <w:r>
                      <w:rPr>
                        <w:i/>
                        <w:iCs/>
                        <w:noProof/>
                      </w:rPr>
                      <w:t>Proceedings of CHI 99</w:t>
                    </w:r>
                    <w:r>
                      <w:rPr>
                        <w:noProof/>
                      </w:rPr>
                      <w:t xml:space="preserve">, Pittsburgh, PA, USA, 1999. </w:t>
                    </w:r>
                  </w:p>
                </w:tc>
              </w:tr>
              <w:tr w:rsidR="000F0F10" w14:paraId="662B7291" w14:textId="77777777">
                <w:trPr>
                  <w:divId w:val="1189178606"/>
                  <w:tblCellSpacing w:w="15" w:type="dxa"/>
                </w:trPr>
                <w:tc>
                  <w:tcPr>
                    <w:tcW w:w="50" w:type="pct"/>
                    <w:hideMark/>
                  </w:tcPr>
                  <w:p w14:paraId="2A91AA7B" w14:textId="77777777" w:rsidR="000F0F10" w:rsidRDefault="000F0F10">
                    <w:pPr>
                      <w:pStyle w:val="Bibliography"/>
                      <w:rPr>
                        <w:noProof/>
                      </w:rPr>
                    </w:pPr>
                    <w:r>
                      <w:rPr>
                        <w:noProof/>
                      </w:rPr>
                      <w:t xml:space="preserve">[11] </w:t>
                    </w:r>
                  </w:p>
                </w:tc>
                <w:tc>
                  <w:tcPr>
                    <w:tcW w:w="0" w:type="auto"/>
                    <w:hideMark/>
                  </w:tcPr>
                  <w:p w14:paraId="3146049B" w14:textId="77777777" w:rsidR="000F0F10" w:rsidRDefault="000F0F10">
                    <w:pPr>
                      <w:pStyle w:val="Bibliography"/>
                      <w:rPr>
                        <w:noProof/>
                      </w:rPr>
                    </w:pPr>
                    <w:r>
                      <w:rPr>
                        <w:noProof/>
                      </w:rPr>
                      <w:t xml:space="preserve">B. J. DiSalvo and A. Bruckman, "Questioning video games' influence on CS interest," in </w:t>
                    </w:r>
                    <w:r>
                      <w:rPr>
                        <w:i/>
                        <w:iCs/>
                        <w:noProof/>
                      </w:rPr>
                      <w:t>Proceedings of FDG 09</w:t>
                    </w:r>
                    <w:r>
                      <w:rPr>
                        <w:noProof/>
                      </w:rPr>
                      <w:t xml:space="preserve">, Port Canaveral, Florida, USA, 2009. </w:t>
                    </w:r>
                  </w:p>
                </w:tc>
              </w:tr>
              <w:tr w:rsidR="000F0F10" w14:paraId="20DC59F3" w14:textId="77777777">
                <w:trPr>
                  <w:divId w:val="1189178606"/>
                  <w:tblCellSpacing w:w="15" w:type="dxa"/>
                </w:trPr>
                <w:tc>
                  <w:tcPr>
                    <w:tcW w:w="50" w:type="pct"/>
                    <w:hideMark/>
                  </w:tcPr>
                  <w:p w14:paraId="2BD710B9" w14:textId="77777777" w:rsidR="000F0F10" w:rsidRDefault="000F0F10">
                    <w:pPr>
                      <w:pStyle w:val="Bibliography"/>
                      <w:rPr>
                        <w:noProof/>
                      </w:rPr>
                    </w:pPr>
                    <w:r>
                      <w:rPr>
                        <w:noProof/>
                      </w:rPr>
                      <w:t xml:space="preserve">[12] </w:t>
                    </w:r>
                  </w:p>
                </w:tc>
                <w:tc>
                  <w:tcPr>
                    <w:tcW w:w="0" w:type="auto"/>
                    <w:hideMark/>
                  </w:tcPr>
                  <w:p w14:paraId="74A96032" w14:textId="77777777" w:rsidR="000F0F10" w:rsidRDefault="000F0F10">
                    <w:pPr>
                      <w:pStyle w:val="Bibliography"/>
                      <w:rPr>
                        <w:noProof/>
                      </w:rPr>
                    </w:pPr>
                    <w:r>
                      <w:rPr>
                        <w:noProof/>
                      </w:rPr>
                      <w:t xml:space="preserve">A. Fisher and J. Margolis, "Unlocking the clubhouse: the Carnegie Mellon experience," </w:t>
                    </w:r>
                    <w:r>
                      <w:rPr>
                        <w:i/>
                        <w:iCs/>
                        <w:noProof/>
                      </w:rPr>
                      <w:t xml:space="preserve">ACM SIGCSE Bulletin, </w:t>
                    </w:r>
                    <w:r>
                      <w:rPr>
                        <w:noProof/>
                      </w:rPr>
                      <w:t xml:space="preserve">vol. 34, no. 2, pp. 79-83, 2002. </w:t>
                    </w:r>
                  </w:p>
                </w:tc>
              </w:tr>
              <w:tr w:rsidR="000F0F10" w14:paraId="1118077A" w14:textId="77777777">
                <w:trPr>
                  <w:divId w:val="1189178606"/>
                  <w:tblCellSpacing w:w="15" w:type="dxa"/>
                </w:trPr>
                <w:tc>
                  <w:tcPr>
                    <w:tcW w:w="50" w:type="pct"/>
                    <w:hideMark/>
                  </w:tcPr>
                  <w:p w14:paraId="40737573" w14:textId="77777777" w:rsidR="000F0F10" w:rsidRDefault="000F0F10">
                    <w:pPr>
                      <w:pStyle w:val="Bibliography"/>
                      <w:rPr>
                        <w:noProof/>
                      </w:rPr>
                    </w:pPr>
                    <w:r>
                      <w:rPr>
                        <w:noProof/>
                      </w:rPr>
                      <w:t xml:space="preserve">[13] </w:t>
                    </w:r>
                  </w:p>
                </w:tc>
                <w:tc>
                  <w:tcPr>
                    <w:tcW w:w="0" w:type="auto"/>
                    <w:hideMark/>
                  </w:tcPr>
                  <w:p w14:paraId="286DA322" w14:textId="77777777" w:rsidR="000F0F10" w:rsidRDefault="000F0F10">
                    <w:pPr>
                      <w:pStyle w:val="Bibliography"/>
                      <w:rPr>
                        <w:noProof/>
                      </w:rPr>
                    </w:pPr>
                    <w:r>
                      <w:rPr>
                        <w:noProof/>
                      </w:rPr>
                      <w:t xml:space="preserve">P. Wyeth, "How Young Children Learn to Program with Sensor, Action, and Logic Blocks," </w:t>
                    </w:r>
                    <w:r>
                      <w:rPr>
                        <w:i/>
                        <w:iCs/>
                        <w:noProof/>
                      </w:rPr>
                      <w:t xml:space="preserve">Journal of the Learning Sciences, </w:t>
                    </w:r>
                    <w:r>
                      <w:rPr>
                        <w:noProof/>
                      </w:rPr>
                      <w:t xml:space="preserve">vol. 17, no. 4, pp. 517-550, 2008. </w:t>
                    </w:r>
                  </w:p>
                </w:tc>
              </w:tr>
              <w:tr w:rsidR="000F0F10" w14:paraId="7F12564F" w14:textId="77777777">
                <w:trPr>
                  <w:divId w:val="1189178606"/>
                  <w:tblCellSpacing w:w="15" w:type="dxa"/>
                </w:trPr>
                <w:tc>
                  <w:tcPr>
                    <w:tcW w:w="50" w:type="pct"/>
                    <w:hideMark/>
                  </w:tcPr>
                  <w:p w14:paraId="61E388AB" w14:textId="77777777" w:rsidR="000F0F10" w:rsidRDefault="000F0F10">
                    <w:pPr>
                      <w:pStyle w:val="Bibliography"/>
                      <w:rPr>
                        <w:noProof/>
                      </w:rPr>
                    </w:pPr>
                    <w:r>
                      <w:rPr>
                        <w:noProof/>
                      </w:rPr>
                      <w:t xml:space="preserve">[14] </w:t>
                    </w:r>
                  </w:p>
                </w:tc>
                <w:tc>
                  <w:tcPr>
                    <w:tcW w:w="0" w:type="auto"/>
                    <w:hideMark/>
                  </w:tcPr>
                  <w:p w14:paraId="70FEEE8C" w14:textId="77777777" w:rsidR="000F0F10" w:rsidRDefault="000F0F10">
                    <w:pPr>
                      <w:pStyle w:val="Bibliography"/>
                      <w:rPr>
                        <w:noProof/>
                      </w:rPr>
                    </w:pPr>
                    <w:r>
                      <w:rPr>
                        <w:noProof/>
                      </w:rPr>
                      <w:t xml:space="preserve">A. Fisher and J. Margolis, "Unlocking the clubhouse: women in computing," in </w:t>
                    </w:r>
                    <w:r>
                      <w:rPr>
                        <w:i/>
                        <w:iCs/>
                        <w:noProof/>
                      </w:rPr>
                      <w:t>Proceedings of SIGCSE 03</w:t>
                    </w:r>
                    <w:r>
                      <w:rPr>
                        <w:noProof/>
                      </w:rPr>
                      <w:t xml:space="preserve">, Reno, NV, USA, 2003. </w:t>
                    </w:r>
                  </w:p>
                </w:tc>
              </w:tr>
              <w:tr w:rsidR="000F0F10" w14:paraId="6D31CC40" w14:textId="77777777">
                <w:trPr>
                  <w:divId w:val="1189178606"/>
                  <w:tblCellSpacing w:w="15" w:type="dxa"/>
                </w:trPr>
                <w:tc>
                  <w:tcPr>
                    <w:tcW w:w="50" w:type="pct"/>
                    <w:hideMark/>
                  </w:tcPr>
                  <w:p w14:paraId="7D8612CD" w14:textId="77777777" w:rsidR="000F0F10" w:rsidRDefault="000F0F10">
                    <w:pPr>
                      <w:pStyle w:val="Bibliography"/>
                      <w:rPr>
                        <w:noProof/>
                      </w:rPr>
                    </w:pPr>
                    <w:r>
                      <w:rPr>
                        <w:noProof/>
                      </w:rPr>
                      <w:t xml:space="preserve">[15] </w:t>
                    </w:r>
                  </w:p>
                </w:tc>
                <w:tc>
                  <w:tcPr>
                    <w:tcW w:w="0" w:type="auto"/>
                    <w:hideMark/>
                  </w:tcPr>
                  <w:p w14:paraId="1B8C374A" w14:textId="77777777" w:rsidR="000F0F10" w:rsidRDefault="000F0F10">
                    <w:pPr>
                      <w:pStyle w:val="Bibliography"/>
                      <w:rPr>
                        <w:noProof/>
                      </w:rPr>
                    </w:pPr>
                    <w:r>
                      <w:rPr>
                        <w:noProof/>
                      </w:rPr>
                      <w:t xml:space="preserve">G. Walsh, A. Druin, M. L. Guha, E. Foss, E. Golub, L. Hatley, E. Bonsignore and S. Franckel, "Layered elaboration: a new technique for co-design with children," in </w:t>
                    </w:r>
                    <w:r>
                      <w:rPr>
                        <w:i/>
                        <w:iCs/>
                        <w:noProof/>
                      </w:rPr>
                      <w:t>Proceedings of CHI 10</w:t>
                    </w:r>
                    <w:r>
                      <w:rPr>
                        <w:noProof/>
                      </w:rPr>
                      <w:t xml:space="preserve">, Vancouver, CA, 2010. </w:t>
                    </w:r>
                  </w:p>
                </w:tc>
              </w:tr>
              <w:tr w:rsidR="000F0F10" w14:paraId="049C88CC" w14:textId="77777777">
                <w:trPr>
                  <w:divId w:val="1189178606"/>
                  <w:tblCellSpacing w:w="15" w:type="dxa"/>
                </w:trPr>
                <w:tc>
                  <w:tcPr>
                    <w:tcW w:w="50" w:type="pct"/>
                    <w:hideMark/>
                  </w:tcPr>
                  <w:p w14:paraId="2A75A033" w14:textId="77777777" w:rsidR="000F0F10" w:rsidRDefault="000F0F10">
                    <w:pPr>
                      <w:pStyle w:val="Bibliography"/>
                      <w:rPr>
                        <w:noProof/>
                      </w:rPr>
                    </w:pPr>
                    <w:r>
                      <w:rPr>
                        <w:noProof/>
                      </w:rPr>
                      <w:t xml:space="preserve">[16] </w:t>
                    </w:r>
                  </w:p>
                </w:tc>
                <w:tc>
                  <w:tcPr>
                    <w:tcW w:w="0" w:type="auto"/>
                    <w:hideMark/>
                  </w:tcPr>
                  <w:p w14:paraId="7D8F7C32" w14:textId="77777777" w:rsidR="000F0F10" w:rsidRDefault="000F0F10">
                    <w:pPr>
                      <w:pStyle w:val="Bibliography"/>
                      <w:rPr>
                        <w:noProof/>
                      </w:rPr>
                    </w:pPr>
                    <w:r>
                      <w:rPr>
                        <w:noProof/>
                      </w:rPr>
                      <w:t xml:space="preserve">A. Cypher, D. C. Halbert, D. Kurlander, H. Lieberman, D. Maulsby, B. A. Myers and A. Turransky, Watch what I do: programming by demonstration, MIT Press: Cambridge, MA, USA, 1993. </w:t>
                    </w:r>
                  </w:p>
                </w:tc>
              </w:tr>
              <w:tr w:rsidR="000F0F10" w14:paraId="44199EF6" w14:textId="77777777">
                <w:trPr>
                  <w:divId w:val="1189178606"/>
                  <w:tblCellSpacing w:w="15" w:type="dxa"/>
                </w:trPr>
                <w:tc>
                  <w:tcPr>
                    <w:tcW w:w="50" w:type="pct"/>
                    <w:hideMark/>
                  </w:tcPr>
                  <w:p w14:paraId="0438ACB1" w14:textId="77777777" w:rsidR="000F0F10" w:rsidRDefault="000F0F10">
                    <w:pPr>
                      <w:pStyle w:val="Bibliography"/>
                      <w:rPr>
                        <w:noProof/>
                      </w:rPr>
                    </w:pPr>
                    <w:r>
                      <w:rPr>
                        <w:noProof/>
                      </w:rPr>
                      <w:t xml:space="preserve">[17] </w:t>
                    </w:r>
                  </w:p>
                </w:tc>
                <w:tc>
                  <w:tcPr>
                    <w:tcW w:w="0" w:type="auto"/>
                    <w:hideMark/>
                  </w:tcPr>
                  <w:p w14:paraId="0D45A6B8" w14:textId="77777777" w:rsidR="000F0F10" w:rsidRDefault="000F0F10">
                    <w:pPr>
                      <w:pStyle w:val="Bibliography"/>
                      <w:rPr>
                        <w:noProof/>
                      </w:rPr>
                    </w:pPr>
                    <w:r>
                      <w:rPr>
                        <w:noProof/>
                      </w:rPr>
                      <w:t xml:space="preserve">A. Cypher, "EAGER: programming repetitive tasks by example," in </w:t>
                    </w:r>
                    <w:r>
                      <w:rPr>
                        <w:i/>
                        <w:iCs/>
                        <w:noProof/>
                      </w:rPr>
                      <w:t>CHI '91 Proceedings of the SIGCHI Conference on Human Factors in Computing Systems</w:t>
                    </w:r>
                    <w:r>
                      <w:rPr>
                        <w:noProof/>
                      </w:rPr>
                      <w:t xml:space="preserve">, New Orleans, Louisiana, USA, 1991. </w:t>
                    </w:r>
                  </w:p>
                </w:tc>
              </w:tr>
              <w:tr w:rsidR="000F0F10" w14:paraId="1277ADFF" w14:textId="77777777">
                <w:trPr>
                  <w:divId w:val="1189178606"/>
                  <w:tblCellSpacing w:w="15" w:type="dxa"/>
                </w:trPr>
                <w:tc>
                  <w:tcPr>
                    <w:tcW w:w="50" w:type="pct"/>
                    <w:hideMark/>
                  </w:tcPr>
                  <w:p w14:paraId="25F40D19" w14:textId="77777777" w:rsidR="000F0F10" w:rsidRDefault="000F0F10">
                    <w:pPr>
                      <w:pStyle w:val="Bibliography"/>
                      <w:rPr>
                        <w:noProof/>
                      </w:rPr>
                    </w:pPr>
                    <w:r>
                      <w:rPr>
                        <w:noProof/>
                      </w:rPr>
                      <w:t xml:space="preserve">[18] </w:t>
                    </w:r>
                  </w:p>
                </w:tc>
                <w:tc>
                  <w:tcPr>
                    <w:tcW w:w="0" w:type="auto"/>
                    <w:hideMark/>
                  </w:tcPr>
                  <w:p w14:paraId="1EA747BC" w14:textId="77777777" w:rsidR="000F0F10" w:rsidRDefault="000F0F10">
                    <w:pPr>
                      <w:pStyle w:val="Bibliography"/>
                      <w:rPr>
                        <w:noProof/>
                      </w:rPr>
                    </w:pPr>
                    <w:r>
                      <w:rPr>
                        <w:noProof/>
                      </w:rPr>
                      <w:t xml:space="preserve">K. Kahn, "ToonTalk -- An Animated Programming Environment for Children," </w:t>
                    </w:r>
                    <w:r>
                      <w:rPr>
                        <w:i/>
                        <w:iCs/>
                        <w:noProof/>
                      </w:rPr>
                      <w:t xml:space="preserve">The Journal of Visual Languages and Computing, </w:t>
                    </w:r>
                    <w:r>
                      <w:rPr>
                        <w:noProof/>
                      </w:rPr>
                      <w:t xml:space="preserve">vol. 7, no. 2, 1996. </w:t>
                    </w:r>
                  </w:p>
                </w:tc>
              </w:tr>
              <w:tr w:rsidR="000F0F10" w14:paraId="46F1BA30" w14:textId="77777777">
                <w:trPr>
                  <w:divId w:val="1189178606"/>
                  <w:tblCellSpacing w:w="15" w:type="dxa"/>
                </w:trPr>
                <w:tc>
                  <w:tcPr>
                    <w:tcW w:w="50" w:type="pct"/>
                    <w:hideMark/>
                  </w:tcPr>
                  <w:p w14:paraId="145ADA0B" w14:textId="77777777" w:rsidR="000F0F10" w:rsidRDefault="000F0F10">
                    <w:pPr>
                      <w:pStyle w:val="Bibliography"/>
                      <w:rPr>
                        <w:noProof/>
                      </w:rPr>
                    </w:pPr>
                    <w:r>
                      <w:rPr>
                        <w:noProof/>
                      </w:rPr>
                      <w:t xml:space="preserve">[19] </w:t>
                    </w:r>
                  </w:p>
                </w:tc>
                <w:tc>
                  <w:tcPr>
                    <w:tcW w:w="0" w:type="auto"/>
                    <w:hideMark/>
                  </w:tcPr>
                  <w:p w14:paraId="7C6B99A1" w14:textId="77777777" w:rsidR="000F0F10" w:rsidRDefault="000F0F10">
                    <w:pPr>
                      <w:pStyle w:val="Bibliography"/>
                      <w:rPr>
                        <w:noProof/>
                      </w:rPr>
                    </w:pPr>
                    <w:r>
                      <w:rPr>
                        <w:noProof/>
                      </w:rPr>
                      <w:t xml:space="preserve">J. Maloney, M. Resnick, N. Rusk, B. Silverman and E. Eastmond, "The Scratch Programming Language and Environment," </w:t>
                    </w:r>
                    <w:r>
                      <w:rPr>
                        <w:i/>
                        <w:iCs/>
                        <w:noProof/>
                      </w:rPr>
                      <w:t xml:space="preserve">ACM Transactions on Computing Education, </w:t>
                    </w:r>
                    <w:r>
                      <w:rPr>
                        <w:noProof/>
                      </w:rPr>
                      <w:t xml:space="preserve">vol. 10, no. 4, 2010. </w:t>
                    </w:r>
                  </w:p>
                </w:tc>
              </w:tr>
              <w:tr w:rsidR="000F0F10" w14:paraId="4FE4461D" w14:textId="77777777">
                <w:trPr>
                  <w:divId w:val="1189178606"/>
                  <w:tblCellSpacing w:w="15" w:type="dxa"/>
                </w:trPr>
                <w:tc>
                  <w:tcPr>
                    <w:tcW w:w="50" w:type="pct"/>
                    <w:hideMark/>
                  </w:tcPr>
                  <w:p w14:paraId="4280914A" w14:textId="77777777" w:rsidR="000F0F10" w:rsidRDefault="000F0F10">
                    <w:pPr>
                      <w:pStyle w:val="Bibliography"/>
                      <w:rPr>
                        <w:noProof/>
                      </w:rPr>
                    </w:pPr>
                    <w:r>
                      <w:rPr>
                        <w:noProof/>
                      </w:rPr>
                      <w:t xml:space="preserve">[20] </w:t>
                    </w:r>
                  </w:p>
                </w:tc>
                <w:tc>
                  <w:tcPr>
                    <w:tcW w:w="0" w:type="auto"/>
                    <w:hideMark/>
                  </w:tcPr>
                  <w:p w14:paraId="59529328" w14:textId="77777777" w:rsidR="000F0F10" w:rsidRDefault="000F0F10">
                    <w:pPr>
                      <w:pStyle w:val="Bibliography"/>
                      <w:rPr>
                        <w:noProof/>
                      </w:rPr>
                    </w:pPr>
                    <w:r>
                      <w:rPr>
                        <w:noProof/>
                      </w:rPr>
                      <w:t xml:space="preserve">D. C. Smith, A. Cypher and L. Tesler, "Programming by example: novice programming comes of age," </w:t>
                    </w:r>
                    <w:r>
                      <w:rPr>
                        <w:i/>
                        <w:iCs/>
                        <w:noProof/>
                      </w:rPr>
                      <w:t xml:space="preserve">Communications of the ACM, </w:t>
                    </w:r>
                    <w:r>
                      <w:rPr>
                        <w:noProof/>
                      </w:rPr>
                      <w:t xml:space="preserve">vol. 43, no. 3, pp. 75-81, 2000. </w:t>
                    </w:r>
                  </w:p>
                </w:tc>
              </w:tr>
              <w:tr w:rsidR="000F0F10" w14:paraId="0F45E2B5" w14:textId="77777777">
                <w:trPr>
                  <w:divId w:val="1189178606"/>
                  <w:tblCellSpacing w:w="15" w:type="dxa"/>
                </w:trPr>
                <w:tc>
                  <w:tcPr>
                    <w:tcW w:w="50" w:type="pct"/>
                    <w:hideMark/>
                  </w:tcPr>
                  <w:p w14:paraId="0362A58C" w14:textId="77777777" w:rsidR="000F0F10" w:rsidRDefault="000F0F10">
                    <w:pPr>
                      <w:pStyle w:val="Bibliography"/>
                      <w:rPr>
                        <w:noProof/>
                      </w:rPr>
                    </w:pPr>
                    <w:r>
                      <w:rPr>
                        <w:noProof/>
                      </w:rPr>
                      <w:t xml:space="preserve">[21] </w:t>
                    </w:r>
                  </w:p>
                </w:tc>
                <w:tc>
                  <w:tcPr>
                    <w:tcW w:w="0" w:type="auto"/>
                    <w:hideMark/>
                  </w:tcPr>
                  <w:p w14:paraId="7A75AB9F" w14:textId="77777777" w:rsidR="000F0F10" w:rsidRDefault="000F0F10">
                    <w:pPr>
                      <w:pStyle w:val="Bibliography"/>
                      <w:rPr>
                        <w:noProof/>
                      </w:rPr>
                    </w:pPr>
                    <w:r>
                      <w:rPr>
                        <w:noProof/>
                      </w:rPr>
                      <w:t xml:space="preserve">A. Druin, Mobile Technology for Children: Designing for Interaction and Learning, San Fransisco, CA, USA: Morgan Kaufmann Publishers Inc, 2009. </w:t>
                    </w:r>
                  </w:p>
                </w:tc>
              </w:tr>
              <w:tr w:rsidR="000F0F10" w14:paraId="2ECDCA35" w14:textId="77777777">
                <w:trPr>
                  <w:divId w:val="1189178606"/>
                  <w:tblCellSpacing w:w="15" w:type="dxa"/>
                </w:trPr>
                <w:tc>
                  <w:tcPr>
                    <w:tcW w:w="50" w:type="pct"/>
                    <w:hideMark/>
                  </w:tcPr>
                  <w:p w14:paraId="0716FB9F" w14:textId="77777777" w:rsidR="000F0F10" w:rsidRDefault="000F0F10">
                    <w:pPr>
                      <w:pStyle w:val="Bibliography"/>
                      <w:rPr>
                        <w:noProof/>
                      </w:rPr>
                    </w:pPr>
                    <w:r>
                      <w:rPr>
                        <w:noProof/>
                      </w:rPr>
                      <w:t xml:space="preserve">[22] </w:t>
                    </w:r>
                  </w:p>
                </w:tc>
                <w:tc>
                  <w:tcPr>
                    <w:tcW w:w="0" w:type="auto"/>
                    <w:hideMark/>
                  </w:tcPr>
                  <w:p w14:paraId="17BFA947" w14:textId="77777777" w:rsidR="000F0F10" w:rsidRDefault="000F0F10">
                    <w:pPr>
                      <w:pStyle w:val="Bibliography"/>
                      <w:rPr>
                        <w:noProof/>
                      </w:rPr>
                    </w:pPr>
                    <w:r>
                      <w:rPr>
                        <w:noProof/>
                      </w:rPr>
                      <w:t xml:space="preserve">L. McKnight and D. Fitton, "Touch-screen technology for children: giving the right instructions and getting the right responses," in </w:t>
                    </w:r>
                    <w:r>
                      <w:rPr>
                        <w:i/>
                        <w:iCs/>
                        <w:noProof/>
                      </w:rPr>
                      <w:t>Proceedings of IDC 10</w:t>
                    </w:r>
                    <w:r>
                      <w:rPr>
                        <w:noProof/>
                      </w:rPr>
                      <w:t xml:space="preserve">, Barcelona, Spain, 2010. </w:t>
                    </w:r>
                  </w:p>
                </w:tc>
              </w:tr>
              <w:tr w:rsidR="000F0F10" w14:paraId="499916A9" w14:textId="77777777">
                <w:trPr>
                  <w:divId w:val="1189178606"/>
                  <w:tblCellSpacing w:w="15" w:type="dxa"/>
                </w:trPr>
                <w:tc>
                  <w:tcPr>
                    <w:tcW w:w="50" w:type="pct"/>
                    <w:hideMark/>
                  </w:tcPr>
                  <w:p w14:paraId="27D31CAF" w14:textId="77777777" w:rsidR="000F0F10" w:rsidRDefault="000F0F10">
                    <w:pPr>
                      <w:pStyle w:val="Bibliography"/>
                      <w:rPr>
                        <w:noProof/>
                      </w:rPr>
                    </w:pPr>
                    <w:r>
                      <w:rPr>
                        <w:noProof/>
                      </w:rPr>
                      <w:t xml:space="preserve">[23] </w:t>
                    </w:r>
                  </w:p>
                </w:tc>
                <w:tc>
                  <w:tcPr>
                    <w:tcW w:w="0" w:type="auto"/>
                    <w:hideMark/>
                  </w:tcPr>
                  <w:p w14:paraId="69003FB6" w14:textId="77777777" w:rsidR="000F0F10" w:rsidRDefault="000F0F10">
                    <w:pPr>
                      <w:pStyle w:val="Bibliography"/>
                      <w:rPr>
                        <w:noProof/>
                      </w:rPr>
                    </w:pPr>
                    <w:r>
                      <w:rPr>
                        <w:noProof/>
                      </w:rPr>
                      <w:t xml:space="preserve">G. Revelle and E. Reardon, "Designing and testing mobile interfaces for children," in </w:t>
                    </w:r>
                    <w:r>
                      <w:rPr>
                        <w:i/>
                        <w:iCs/>
                        <w:noProof/>
                      </w:rPr>
                      <w:t>Proceedings of IDC 09</w:t>
                    </w:r>
                    <w:r>
                      <w:rPr>
                        <w:noProof/>
                      </w:rPr>
                      <w:t xml:space="preserve">, Como, Italy, 2009. </w:t>
                    </w:r>
                  </w:p>
                </w:tc>
              </w:tr>
              <w:tr w:rsidR="000F0F10" w14:paraId="1FCF17B7" w14:textId="77777777">
                <w:trPr>
                  <w:divId w:val="1189178606"/>
                  <w:tblCellSpacing w:w="15" w:type="dxa"/>
                </w:trPr>
                <w:tc>
                  <w:tcPr>
                    <w:tcW w:w="50" w:type="pct"/>
                    <w:hideMark/>
                  </w:tcPr>
                  <w:p w14:paraId="110740AB" w14:textId="77777777" w:rsidR="000F0F10" w:rsidRDefault="000F0F10">
                    <w:pPr>
                      <w:pStyle w:val="Bibliography"/>
                      <w:rPr>
                        <w:noProof/>
                      </w:rPr>
                    </w:pPr>
                    <w:r>
                      <w:rPr>
                        <w:noProof/>
                      </w:rPr>
                      <w:t xml:space="preserve">[24] </w:t>
                    </w:r>
                  </w:p>
                </w:tc>
                <w:tc>
                  <w:tcPr>
                    <w:tcW w:w="0" w:type="auto"/>
                    <w:hideMark/>
                  </w:tcPr>
                  <w:p w14:paraId="5E48897B" w14:textId="77777777" w:rsidR="000F0F10" w:rsidRDefault="000F0F10">
                    <w:pPr>
                      <w:pStyle w:val="Bibliography"/>
                      <w:rPr>
                        <w:noProof/>
                      </w:rPr>
                    </w:pPr>
                    <w:r>
                      <w:rPr>
                        <w:noProof/>
                      </w:rPr>
                      <w:t xml:space="preserve">V. Barr and C. Stephenson, "Bringing computational thinking to K-12: what is Involved and what is the role of the computer science education community?," </w:t>
                    </w:r>
                    <w:r>
                      <w:rPr>
                        <w:i/>
                        <w:iCs/>
                        <w:noProof/>
                      </w:rPr>
                      <w:t xml:space="preserve">ACM Inroads, </w:t>
                    </w:r>
                    <w:r>
                      <w:rPr>
                        <w:noProof/>
                      </w:rPr>
                      <w:t xml:space="preserve">vol. 2, no. 1, pp. 48-54, 2011. </w:t>
                    </w:r>
                  </w:p>
                </w:tc>
              </w:tr>
              <w:tr w:rsidR="000F0F10" w14:paraId="65C5CACB" w14:textId="77777777">
                <w:trPr>
                  <w:divId w:val="1189178606"/>
                  <w:tblCellSpacing w:w="15" w:type="dxa"/>
                </w:trPr>
                <w:tc>
                  <w:tcPr>
                    <w:tcW w:w="50" w:type="pct"/>
                    <w:hideMark/>
                  </w:tcPr>
                  <w:p w14:paraId="66CD8DC3" w14:textId="77777777" w:rsidR="000F0F10" w:rsidRDefault="000F0F10">
                    <w:pPr>
                      <w:pStyle w:val="Bibliography"/>
                      <w:rPr>
                        <w:noProof/>
                      </w:rPr>
                    </w:pPr>
                    <w:r>
                      <w:rPr>
                        <w:noProof/>
                      </w:rPr>
                      <w:t xml:space="preserve">[25] </w:t>
                    </w:r>
                  </w:p>
                </w:tc>
                <w:tc>
                  <w:tcPr>
                    <w:tcW w:w="0" w:type="auto"/>
                    <w:hideMark/>
                  </w:tcPr>
                  <w:p w14:paraId="76C45A36" w14:textId="77777777" w:rsidR="000F0F10" w:rsidRDefault="000F0F10">
                    <w:pPr>
                      <w:pStyle w:val="Bibliography"/>
                      <w:rPr>
                        <w:noProof/>
                      </w:rPr>
                    </w:pPr>
                    <w:r>
                      <w:rPr>
                        <w:noProof/>
                      </w:rPr>
                      <w:t xml:space="preserve">M. Kindborg and P. Sökjer, "How preschool children used a behaviour-based programming tool," in </w:t>
                    </w:r>
                    <w:r>
                      <w:rPr>
                        <w:i/>
                        <w:iCs/>
                        <w:noProof/>
                      </w:rPr>
                      <w:t>Proceedings of IDC 07</w:t>
                    </w:r>
                    <w:r>
                      <w:rPr>
                        <w:noProof/>
                      </w:rPr>
                      <w:t xml:space="preserve">, Aalborg, Denmark, 2007. </w:t>
                    </w:r>
                  </w:p>
                </w:tc>
              </w:tr>
              <w:tr w:rsidR="000F0F10" w14:paraId="33AC4F7D" w14:textId="77777777">
                <w:trPr>
                  <w:divId w:val="1189178606"/>
                  <w:tblCellSpacing w:w="15" w:type="dxa"/>
                </w:trPr>
                <w:tc>
                  <w:tcPr>
                    <w:tcW w:w="50" w:type="pct"/>
                    <w:hideMark/>
                  </w:tcPr>
                  <w:p w14:paraId="7001AD47" w14:textId="77777777" w:rsidR="000F0F10" w:rsidRDefault="000F0F10">
                    <w:pPr>
                      <w:pStyle w:val="Bibliography"/>
                      <w:rPr>
                        <w:noProof/>
                      </w:rPr>
                    </w:pPr>
                    <w:r>
                      <w:rPr>
                        <w:noProof/>
                      </w:rPr>
                      <w:t xml:space="preserve">[26] </w:t>
                    </w:r>
                  </w:p>
                </w:tc>
                <w:tc>
                  <w:tcPr>
                    <w:tcW w:w="0" w:type="auto"/>
                    <w:hideMark/>
                  </w:tcPr>
                  <w:p w14:paraId="0B616D57" w14:textId="77777777" w:rsidR="000F0F10" w:rsidRDefault="000F0F10">
                    <w:pPr>
                      <w:pStyle w:val="Bibliography"/>
                      <w:rPr>
                        <w:noProof/>
                      </w:rPr>
                    </w:pPr>
                    <w:r>
                      <w:rPr>
                        <w:noProof/>
                      </w:rPr>
                      <w:t xml:space="preserve">P. Wyeth and H. C. Purchase, "Tangible programming elements for young children," in </w:t>
                    </w:r>
                    <w:r>
                      <w:rPr>
                        <w:i/>
                        <w:iCs/>
                        <w:noProof/>
                      </w:rPr>
                      <w:t>Proceedings of CHI EA 02</w:t>
                    </w:r>
                    <w:r>
                      <w:rPr>
                        <w:noProof/>
                      </w:rPr>
                      <w:t xml:space="preserve">, Minneapolis, MN, USA, 2002. </w:t>
                    </w:r>
                  </w:p>
                </w:tc>
              </w:tr>
              <w:tr w:rsidR="000F0F10" w14:paraId="48DEC03E" w14:textId="77777777">
                <w:trPr>
                  <w:divId w:val="1189178606"/>
                  <w:tblCellSpacing w:w="15" w:type="dxa"/>
                </w:trPr>
                <w:tc>
                  <w:tcPr>
                    <w:tcW w:w="50" w:type="pct"/>
                    <w:hideMark/>
                  </w:tcPr>
                  <w:p w14:paraId="747240AE" w14:textId="77777777" w:rsidR="000F0F10" w:rsidRDefault="000F0F10">
                    <w:pPr>
                      <w:pStyle w:val="Bibliography"/>
                      <w:rPr>
                        <w:noProof/>
                      </w:rPr>
                    </w:pPr>
                    <w:r>
                      <w:rPr>
                        <w:noProof/>
                      </w:rPr>
                      <w:t xml:space="preserve">[27] </w:t>
                    </w:r>
                  </w:p>
                </w:tc>
                <w:tc>
                  <w:tcPr>
                    <w:tcW w:w="0" w:type="auto"/>
                    <w:hideMark/>
                  </w:tcPr>
                  <w:p w14:paraId="5E283DFB" w14:textId="77777777" w:rsidR="000F0F10" w:rsidRDefault="000F0F10">
                    <w:pPr>
                      <w:pStyle w:val="Bibliography"/>
                      <w:rPr>
                        <w:noProof/>
                      </w:rPr>
                    </w:pPr>
                    <w:r>
                      <w:rPr>
                        <w:noProof/>
                      </w:rPr>
                      <w:t xml:space="preserve">P. Wyeth and H. C. Purchase, "Using developmental theories to inform the design of technology for children," in </w:t>
                    </w:r>
                    <w:r>
                      <w:rPr>
                        <w:i/>
                        <w:iCs/>
                        <w:noProof/>
                      </w:rPr>
                      <w:t>Proceedings IDC 03</w:t>
                    </w:r>
                    <w:r>
                      <w:rPr>
                        <w:noProof/>
                      </w:rPr>
                      <w:t xml:space="preserve">, 2003. </w:t>
                    </w:r>
                  </w:p>
                </w:tc>
              </w:tr>
              <w:tr w:rsidR="000F0F10" w14:paraId="66ABC2E8" w14:textId="77777777">
                <w:trPr>
                  <w:divId w:val="1189178606"/>
                  <w:tblCellSpacing w:w="15" w:type="dxa"/>
                </w:trPr>
                <w:tc>
                  <w:tcPr>
                    <w:tcW w:w="50" w:type="pct"/>
                    <w:hideMark/>
                  </w:tcPr>
                  <w:p w14:paraId="2481E03E" w14:textId="77777777" w:rsidR="000F0F10" w:rsidRDefault="000F0F10">
                    <w:pPr>
                      <w:pStyle w:val="Bibliography"/>
                      <w:rPr>
                        <w:noProof/>
                      </w:rPr>
                    </w:pPr>
                    <w:r>
                      <w:rPr>
                        <w:noProof/>
                      </w:rPr>
                      <w:t xml:space="preserve">[28] </w:t>
                    </w:r>
                  </w:p>
                </w:tc>
                <w:tc>
                  <w:tcPr>
                    <w:tcW w:w="0" w:type="auto"/>
                    <w:hideMark/>
                  </w:tcPr>
                  <w:p w14:paraId="25847C92" w14:textId="77777777" w:rsidR="000F0F10" w:rsidRDefault="000F0F10">
                    <w:pPr>
                      <w:pStyle w:val="Bibliography"/>
                      <w:rPr>
                        <w:noProof/>
                      </w:rPr>
                    </w:pPr>
                    <w:r>
                      <w:rPr>
                        <w:noProof/>
                      </w:rPr>
                      <w:t>"Move the Turtle," Geek Kids, [Online]. Available: http://movetheturtle.com/. [Accessed 2013].</w:t>
                    </w:r>
                  </w:p>
                </w:tc>
              </w:tr>
              <w:tr w:rsidR="000F0F10" w14:paraId="538E4B3F" w14:textId="77777777">
                <w:trPr>
                  <w:divId w:val="1189178606"/>
                  <w:tblCellSpacing w:w="15" w:type="dxa"/>
                </w:trPr>
                <w:tc>
                  <w:tcPr>
                    <w:tcW w:w="50" w:type="pct"/>
                    <w:hideMark/>
                  </w:tcPr>
                  <w:p w14:paraId="66611E43" w14:textId="77777777" w:rsidR="000F0F10" w:rsidRDefault="000F0F10">
                    <w:pPr>
                      <w:pStyle w:val="Bibliography"/>
                      <w:rPr>
                        <w:noProof/>
                      </w:rPr>
                    </w:pPr>
                    <w:r>
                      <w:rPr>
                        <w:noProof/>
                      </w:rPr>
                      <w:t xml:space="preserve">[29] </w:t>
                    </w:r>
                  </w:p>
                </w:tc>
                <w:tc>
                  <w:tcPr>
                    <w:tcW w:w="0" w:type="auto"/>
                    <w:hideMark/>
                  </w:tcPr>
                  <w:p w14:paraId="36D2E454" w14:textId="77777777" w:rsidR="000F0F10" w:rsidRDefault="000F0F10">
                    <w:pPr>
                      <w:pStyle w:val="Bibliography"/>
                      <w:rPr>
                        <w:noProof/>
                      </w:rPr>
                    </w:pPr>
                    <w:r>
                      <w:rPr>
                        <w:noProof/>
                      </w:rPr>
                      <w:t xml:space="preserve">A. Eckerdal, T. Michael and A. Berglund, "What does it take to learn 'programming thinking'," in </w:t>
                    </w:r>
                    <w:r>
                      <w:rPr>
                        <w:i/>
                        <w:iCs/>
                        <w:noProof/>
                      </w:rPr>
                      <w:t>ICER '05 Proceedings of the first international workshop on Computing education research</w:t>
                    </w:r>
                    <w:r>
                      <w:rPr>
                        <w:noProof/>
                      </w:rPr>
                      <w:t xml:space="preserve">. </w:t>
                    </w:r>
                  </w:p>
                </w:tc>
              </w:tr>
              <w:tr w:rsidR="000F0F10" w14:paraId="67C97C08" w14:textId="77777777">
                <w:trPr>
                  <w:divId w:val="1189178606"/>
                  <w:tblCellSpacing w:w="15" w:type="dxa"/>
                </w:trPr>
                <w:tc>
                  <w:tcPr>
                    <w:tcW w:w="50" w:type="pct"/>
                    <w:hideMark/>
                  </w:tcPr>
                  <w:p w14:paraId="14E99CD6" w14:textId="77777777" w:rsidR="000F0F10" w:rsidRDefault="000F0F10">
                    <w:pPr>
                      <w:pStyle w:val="Bibliography"/>
                      <w:rPr>
                        <w:noProof/>
                      </w:rPr>
                    </w:pPr>
                    <w:r>
                      <w:rPr>
                        <w:noProof/>
                      </w:rPr>
                      <w:t xml:space="preserve">[30] </w:t>
                    </w:r>
                  </w:p>
                </w:tc>
                <w:tc>
                  <w:tcPr>
                    <w:tcW w:w="0" w:type="auto"/>
                    <w:hideMark/>
                  </w:tcPr>
                  <w:p w14:paraId="61327543" w14:textId="77777777" w:rsidR="000F0F10" w:rsidRDefault="000F0F10">
                    <w:pPr>
                      <w:pStyle w:val="Bibliography"/>
                      <w:rPr>
                        <w:noProof/>
                      </w:rPr>
                    </w:pPr>
                    <w:r>
                      <w:rPr>
                        <w:noProof/>
                      </w:rPr>
                      <w:t xml:space="preserve">M. L. Guha, A. Druin, G. Chipman, J. A. Fails, S. Simms and A. Farber, Mixing ideas: a new technique for working with young children as design partners, College Park, MD, USA: Proceedings of IDC 04, 2004. </w:t>
                    </w:r>
                  </w:p>
                </w:tc>
              </w:tr>
              <w:tr w:rsidR="000F0F10" w14:paraId="2EFDB358" w14:textId="77777777">
                <w:trPr>
                  <w:divId w:val="1189178606"/>
                  <w:tblCellSpacing w:w="15" w:type="dxa"/>
                </w:trPr>
                <w:tc>
                  <w:tcPr>
                    <w:tcW w:w="50" w:type="pct"/>
                    <w:hideMark/>
                  </w:tcPr>
                  <w:p w14:paraId="37A81FF0" w14:textId="77777777" w:rsidR="000F0F10" w:rsidRDefault="000F0F10">
                    <w:pPr>
                      <w:pStyle w:val="Bibliography"/>
                      <w:rPr>
                        <w:noProof/>
                      </w:rPr>
                    </w:pPr>
                    <w:r>
                      <w:rPr>
                        <w:noProof/>
                      </w:rPr>
                      <w:t xml:space="preserve">[31] </w:t>
                    </w:r>
                  </w:p>
                </w:tc>
                <w:tc>
                  <w:tcPr>
                    <w:tcW w:w="0" w:type="auto"/>
                    <w:hideMark/>
                  </w:tcPr>
                  <w:p w14:paraId="47DE1CA5" w14:textId="77777777" w:rsidR="000F0F10" w:rsidRDefault="000F0F10">
                    <w:pPr>
                      <w:pStyle w:val="Bibliography"/>
                      <w:rPr>
                        <w:noProof/>
                      </w:rPr>
                    </w:pPr>
                    <w:r>
                      <w:rPr>
                        <w:noProof/>
                      </w:rPr>
                      <w:t xml:space="preserve">J. Corbin and A. Strauss, Basics of Qualitative Research: Techniques and Procedures for Developing Grounded Theory, Sage Publications, Inc, 2007. </w:t>
                    </w:r>
                  </w:p>
                </w:tc>
              </w:tr>
              <w:tr w:rsidR="000F0F10" w14:paraId="4D5238D9" w14:textId="77777777">
                <w:trPr>
                  <w:divId w:val="1189178606"/>
                  <w:tblCellSpacing w:w="15" w:type="dxa"/>
                </w:trPr>
                <w:tc>
                  <w:tcPr>
                    <w:tcW w:w="50" w:type="pct"/>
                    <w:hideMark/>
                  </w:tcPr>
                  <w:p w14:paraId="55D602CC" w14:textId="77777777" w:rsidR="000F0F10" w:rsidRDefault="000F0F10">
                    <w:pPr>
                      <w:pStyle w:val="Bibliography"/>
                      <w:rPr>
                        <w:noProof/>
                      </w:rPr>
                    </w:pPr>
                    <w:r>
                      <w:rPr>
                        <w:noProof/>
                      </w:rPr>
                      <w:t xml:space="preserve">[32] </w:t>
                    </w:r>
                  </w:p>
                </w:tc>
                <w:tc>
                  <w:tcPr>
                    <w:tcW w:w="0" w:type="auto"/>
                    <w:hideMark/>
                  </w:tcPr>
                  <w:p w14:paraId="0E361F0F" w14:textId="77777777" w:rsidR="000F0F10" w:rsidRDefault="000F0F10">
                    <w:pPr>
                      <w:pStyle w:val="Bibliography"/>
                      <w:rPr>
                        <w:noProof/>
                      </w:rPr>
                    </w:pPr>
                    <w:r>
                      <w:rPr>
                        <w:noProof/>
                      </w:rPr>
                      <w:t xml:space="preserve">A. Strauss, "Open Coding," in </w:t>
                    </w:r>
                    <w:r>
                      <w:rPr>
                        <w:i/>
                        <w:iCs/>
                        <w:noProof/>
                      </w:rPr>
                      <w:t>Qualitative Analysis for Social Scientists</w:t>
                    </w:r>
                    <w:r>
                      <w:rPr>
                        <w:noProof/>
                      </w:rPr>
                      <w:t>, Cambridge University Press, 1987, pp. 28-32.</w:t>
                    </w:r>
                  </w:p>
                </w:tc>
              </w:tr>
              <w:tr w:rsidR="000F0F10" w14:paraId="21E0A924" w14:textId="77777777">
                <w:trPr>
                  <w:divId w:val="1189178606"/>
                  <w:tblCellSpacing w:w="15" w:type="dxa"/>
                </w:trPr>
                <w:tc>
                  <w:tcPr>
                    <w:tcW w:w="50" w:type="pct"/>
                    <w:hideMark/>
                  </w:tcPr>
                  <w:p w14:paraId="665BB1B9" w14:textId="77777777" w:rsidR="000F0F10" w:rsidRDefault="000F0F10">
                    <w:pPr>
                      <w:pStyle w:val="Bibliography"/>
                      <w:rPr>
                        <w:noProof/>
                      </w:rPr>
                    </w:pPr>
                    <w:r>
                      <w:rPr>
                        <w:noProof/>
                      </w:rPr>
                      <w:t xml:space="preserve">[33] </w:t>
                    </w:r>
                  </w:p>
                </w:tc>
                <w:tc>
                  <w:tcPr>
                    <w:tcW w:w="0" w:type="auto"/>
                    <w:hideMark/>
                  </w:tcPr>
                  <w:p w14:paraId="66BDFEB1" w14:textId="77777777" w:rsidR="000F0F10" w:rsidRDefault="000F0F10">
                    <w:pPr>
                      <w:pStyle w:val="Bibliography"/>
                      <w:rPr>
                        <w:noProof/>
                      </w:rPr>
                    </w:pPr>
                    <w:r>
                      <w:rPr>
                        <w:noProof/>
                      </w:rPr>
                      <w:t xml:space="preserve">J. Read, S. MacFarlane and C. Casey, "Endurability, engagement and expectations: Measuring children's fun," in </w:t>
                    </w:r>
                    <w:r>
                      <w:rPr>
                        <w:i/>
                        <w:iCs/>
                        <w:noProof/>
                      </w:rPr>
                      <w:t>Proceedings of IDC 02</w:t>
                    </w:r>
                    <w:r>
                      <w:rPr>
                        <w:noProof/>
                      </w:rPr>
                      <w:t xml:space="preserve">, Eindhoven, Netherlands, 2002. </w:t>
                    </w:r>
                  </w:p>
                </w:tc>
              </w:tr>
            </w:tbl>
            <w:p w14:paraId="42C57F94" w14:textId="77777777" w:rsidR="000F0F10" w:rsidRDefault="000F0F10">
              <w:pPr>
                <w:divId w:val="1189178606"/>
                <w:rPr>
                  <w:rFonts w:eastAsia="Times New Roman"/>
                  <w:noProof/>
                </w:rPr>
              </w:pPr>
            </w:p>
            <w:p w14:paraId="427E83AD" w14:textId="2870F1C5" w:rsidR="00EE6AB3" w:rsidRDefault="00EE6AB3">
              <w:r>
                <w:rPr>
                  <w:b/>
                  <w:bCs/>
                  <w:noProof/>
                </w:rPr>
                <w:fldChar w:fldCharType="end"/>
              </w:r>
            </w:p>
          </w:sdtContent>
        </w:sdt>
      </w:sdtContent>
    </w:sdt>
    <w:p w14:paraId="296194EE" w14:textId="77777777" w:rsidR="001154A7" w:rsidRPr="00774854" w:rsidRDefault="001154A7">
      <w:pPr>
        <w:rPr>
          <w:rFonts w:cs="Arial"/>
        </w:rPr>
      </w:pPr>
    </w:p>
    <w:p w14:paraId="22FDC5F9" w14:textId="77777777" w:rsidR="00ED26E4" w:rsidRDefault="00ED26E4">
      <w:pPr>
        <w:rPr>
          <w:rFonts w:cs="Arial"/>
        </w:rPr>
      </w:pPr>
      <w:bookmarkStart w:id="344" w:name="_Toc353143834"/>
      <w:r>
        <w:rPr>
          <w:rFonts w:cs="Arial"/>
        </w:rPr>
        <w:br w:type="page"/>
      </w:r>
    </w:p>
    <w:p w14:paraId="6B1FEDBF" w14:textId="7A23ADC3" w:rsidR="00EE57EF" w:rsidRPr="00774854" w:rsidRDefault="00EE57EF" w:rsidP="00EE6AB3">
      <w:pPr>
        <w:pStyle w:val="Heading1"/>
      </w:pPr>
      <w:bookmarkStart w:id="345" w:name="_Toc353146732"/>
      <w:bookmarkStart w:id="346" w:name="_Toc353150446"/>
      <w:bookmarkStart w:id="347" w:name="_Toc354012680"/>
      <w:r w:rsidRPr="00774854">
        <w:t>Appendix - Design 1</w:t>
      </w:r>
      <w:bookmarkEnd w:id="344"/>
      <w:bookmarkEnd w:id="345"/>
      <w:bookmarkEnd w:id="346"/>
      <w:bookmarkEnd w:id="347"/>
    </w:p>
    <w:p w14:paraId="42F09632" w14:textId="77777777" w:rsidR="00EE57EF" w:rsidRPr="00774854" w:rsidRDefault="00EE57EF" w:rsidP="00EE57EF">
      <w:pPr>
        <w:rPr>
          <w:rFonts w:cs="Arial"/>
        </w:rPr>
      </w:pPr>
      <w:r w:rsidRPr="00774854">
        <w:rPr>
          <w:rFonts w:cs="Arial"/>
          <w:noProof/>
        </w:rPr>
        <w:drawing>
          <wp:anchor distT="0" distB="0" distL="114300" distR="114300" simplePos="0" relativeHeight="251654144" behindDoc="0" locked="0" layoutInCell="1" allowOverlap="1" wp14:anchorId="44BE30A5" wp14:editId="4F5CFA30">
            <wp:simplePos x="0" y="0"/>
            <wp:positionH relativeFrom="column">
              <wp:posOffset>3200400</wp:posOffset>
            </wp:positionH>
            <wp:positionV relativeFrom="paragraph">
              <wp:posOffset>37465</wp:posOffset>
            </wp:positionV>
            <wp:extent cx="2743200" cy="2057400"/>
            <wp:effectExtent l="0" t="0" r="0" b="0"/>
            <wp:wrapNone/>
            <wp:docPr id="1" name="Picture 10" descr="C:\Users\Squawk\AppData\Local\Temp\Rar$DRa0.307\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Squawk\AppData\Local\Temp\Rar$DRa0.307\level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2096" behindDoc="0" locked="0" layoutInCell="1" allowOverlap="1" wp14:anchorId="3CF6F1E2" wp14:editId="68AA3AE6">
            <wp:simplePos x="0" y="0"/>
            <wp:positionH relativeFrom="column">
              <wp:posOffset>0</wp:posOffset>
            </wp:positionH>
            <wp:positionV relativeFrom="paragraph">
              <wp:posOffset>37465</wp:posOffset>
            </wp:positionV>
            <wp:extent cx="2743200" cy="2057400"/>
            <wp:effectExtent l="0" t="0" r="0" b="0"/>
            <wp:wrapNone/>
            <wp:docPr id="2" name="Picture 8" descr="C:\Users\Squawk\AppData\Local\Temp\Rar$DRa0.307\cas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quawk\AppData\Local\Temp\Rar$DRa0.307\castl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p>
    <w:p w14:paraId="10861A9F" w14:textId="04F164C0" w:rsidR="00EE57EF" w:rsidRPr="00774854" w:rsidRDefault="00EE57EF" w:rsidP="00EE57EF">
      <w:pPr>
        <w:rPr>
          <w:rFonts w:cs="Arial"/>
        </w:rPr>
      </w:pPr>
      <w:r w:rsidRPr="00774854">
        <w:rPr>
          <w:rFonts w:cs="Arial"/>
          <w:noProof/>
        </w:rPr>
        <w:drawing>
          <wp:anchor distT="0" distB="0" distL="114300" distR="114300" simplePos="0" relativeHeight="251664384" behindDoc="0" locked="0" layoutInCell="1" allowOverlap="1" wp14:anchorId="65A2748D" wp14:editId="245E2DC0">
            <wp:simplePos x="0" y="0"/>
            <wp:positionH relativeFrom="column">
              <wp:posOffset>1600200</wp:posOffset>
            </wp:positionH>
            <wp:positionV relativeFrom="paragraph">
              <wp:posOffset>6115050</wp:posOffset>
            </wp:positionV>
            <wp:extent cx="2743200" cy="2057400"/>
            <wp:effectExtent l="0" t="0" r="0" b="0"/>
            <wp:wrapNone/>
            <wp:docPr id="3" name="Picture 14" descr="C:\Users\Squawk\AppData\Local\Temp\Rar$DRa0.307\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Squawk\AppData\Local\Temp\Rar$DRa0.307\sho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r w:rsidRPr="00774854">
        <w:rPr>
          <w:rFonts w:cs="Arial"/>
          <w:noProof/>
        </w:rPr>
        <w:drawing>
          <wp:anchor distT="0" distB="0" distL="114300" distR="114300" simplePos="0" relativeHeight="251658240" behindDoc="0" locked="0" layoutInCell="1" allowOverlap="1" wp14:anchorId="4C0DE123" wp14:editId="4B82D302">
            <wp:simplePos x="0" y="0"/>
            <wp:positionH relativeFrom="column">
              <wp:posOffset>3200400</wp:posOffset>
            </wp:positionH>
            <wp:positionV relativeFrom="paragraph">
              <wp:posOffset>4057650</wp:posOffset>
            </wp:positionV>
            <wp:extent cx="2743200" cy="2057400"/>
            <wp:effectExtent l="0" t="0" r="0" b="0"/>
            <wp:wrapNone/>
            <wp:docPr id="4" name="Picture 14" descr="C:\Users\Squawk\AppData\Local\Temp\Rar$DRa0.307\level5--sta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Squawk\AppData\Local\Temp\Rar$DRa0.307\level5--star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62336" behindDoc="0" locked="0" layoutInCell="1" allowOverlap="1" wp14:anchorId="74E5BEA7" wp14:editId="2CCFFF16">
            <wp:simplePos x="0" y="0"/>
            <wp:positionH relativeFrom="column">
              <wp:posOffset>0</wp:posOffset>
            </wp:positionH>
            <wp:positionV relativeFrom="paragraph">
              <wp:posOffset>4057650</wp:posOffset>
            </wp:positionV>
            <wp:extent cx="2743200" cy="2057400"/>
            <wp:effectExtent l="0" t="0" r="0" b="0"/>
            <wp:wrapNone/>
            <wp:docPr id="5" name="Picture 13" descr="C:\Users\Squawk\AppData\Local\Temp\Rar$DRa0.307\level4-dodgeba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Squawk\AppData\Local\Temp\Rar$DRa0.307\level4-dodgebal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6192" behindDoc="0" locked="0" layoutInCell="1" allowOverlap="1" wp14:anchorId="4279B08E" wp14:editId="51770EF4">
            <wp:simplePos x="0" y="0"/>
            <wp:positionH relativeFrom="column">
              <wp:posOffset>3200400</wp:posOffset>
            </wp:positionH>
            <wp:positionV relativeFrom="paragraph">
              <wp:posOffset>1885950</wp:posOffset>
            </wp:positionV>
            <wp:extent cx="2743200" cy="2057400"/>
            <wp:effectExtent l="0" t="0" r="0" b="0"/>
            <wp:wrapNone/>
            <wp:docPr id="6" name="Picture 12" descr="C:\Users\Squawk\AppData\Local\Temp\Rar$DRa0.307\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Squawk\AppData\Local\Temp\Rar$DRa0.307\level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60288" behindDoc="0" locked="0" layoutInCell="1" allowOverlap="1" wp14:anchorId="5F857889" wp14:editId="1E6E0E11">
            <wp:simplePos x="0" y="0"/>
            <wp:positionH relativeFrom="column">
              <wp:posOffset>0</wp:posOffset>
            </wp:positionH>
            <wp:positionV relativeFrom="paragraph">
              <wp:posOffset>1885950</wp:posOffset>
            </wp:positionV>
            <wp:extent cx="2743200" cy="2057400"/>
            <wp:effectExtent l="0" t="0" r="0" b="0"/>
            <wp:wrapNone/>
            <wp:docPr id="7" name="Picture 11" descr="C:\Users\Squawk\AppData\Local\Temp\Rar$DRa0.307\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quawk\AppData\Local\Temp\Rar$DRa0.307\level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rPr>
        <w:br w:type="page"/>
      </w:r>
    </w:p>
    <w:p w14:paraId="03B8017C" w14:textId="77777777" w:rsidR="00EE57EF" w:rsidRPr="00774854" w:rsidRDefault="00EE57EF" w:rsidP="00EE6AB3">
      <w:pPr>
        <w:pStyle w:val="Heading1"/>
      </w:pPr>
      <w:bookmarkStart w:id="348" w:name="_Toc353143835"/>
      <w:bookmarkStart w:id="349" w:name="_Toc353146733"/>
      <w:bookmarkStart w:id="350" w:name="_Toc353150447"/>
      <w:bookmarkStart w:id="351" w:name="_Toc354012681"/>
      <w:r w:rsidRPr="00774854">
        <w:t>Appendix - Design 2</w:t>
      </w:r>
      <w:bookmarkEnd w:id="348"/>
      <w:bookmarkEnd w:id="349"/>
      <w:bookmarkEnd w:id="350"/>
      <w:bookmarkEnd w:id="351"/>
    </w:p>
    <w:p w14:paraId="451D9C9B" w14:textId="77777777" w:rsidR="00EE57EF" w:rsidRPr="00774854" w:rsidRDefault="00EE57EF" w:rsidP="00EE57EF">
      <w:pPr>
        <w:rPr>
          <w:rFonts w:cs="Arial"/>
        </w:rPr>
      </w:pPr>
      <w:r w:rsidRPr="00774854">
        <w:rPr>
          <w:rFonts w:cs="Arial"/>
          <w:noProof/>
        </w:rPr>
        <w:drawing>
          <wp:anchor distT="0" distB="0" distL="114300" distR="114300" simplePos="0" relativeHeight="251658248" behindDoc="0" locked="0" layoutInCell="1" allowOverlap="1" wp14:anchorId="7F1E6409" wp14:editId="4BF0A082">
            <wp:simplePos x="0" y="0"/>
            <wp:positionH relativeFrom="column">
              <wp:posOffset>3200400</wp:posOffset>
            </wp:positionH>
            <wp:positionV relativeFrom="paragraph">
              <wp:posOffset>26035</wp:posOffset>
            </wp:positionV>
            <wp:extent cx="2743200" cy="2057400"/>
            <wp:effectExtent l="0" t="0" r="0" b="0"/>
            <wp:wrapNone/>
            <wp:docPr id="8" name="Picture 24" descr="C:\Users\Squawk\AppData\Local\Temp\Rar$DRa0.621\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Squawk\AppData\Local\Temp\Rar$DRa0.621\level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47" behindDoc="0" locked="0" layoutInCell="1" allowOverlap="1" wp14:anchorId="694A8326" wp14:editId="6A964688">
            <wp:simplePos x="0" y="0"/>
            <wp:positionH relativeFrom="column">
              <wp:posOffset>0</wp:posOffset>
            </wp:positionH>
            <wp:positionV relativeFrom="paragraph">
              <wp:posOffset>26035</wp:posOffset>
            </wp:positionV>
            <wp:extent cx="2743200" cy="2057400"/>
            <wp:effectExtent l="0" t="0" r="0" b="0"/>
            <wp:wrapNone/>
            <wp:docPr id="16" name="Picture 23" descr="C:\Users\Squawk\AppData\Local\Temp\Rar$DRa0.621\cast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Squawk\AppData\Local\Temp\Rar$DRa0.621\castl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p>
    <w:p w14:paraId="1C0DC6BE" w14:textId="77777777" w:rsidR="00EE57EF" w:rsidRPr="00774854" w:rsidRDefault="00EE57EF" w:rsidP="00EE57EF">
      <w:pPr>
        <w:rPr>
          <w:rFonts w:cs="Arial"/>
        </w:rPr>
      </w:pPr>
    </w:p>
    <w:p w14:paraId="578E3818" w14:textId="77777777" w:rsidR="00EE57EF" w:rsidRPr="00774854" w:rsidRDefault="00EE57EF" w:rsidP="00EE57EF">
      <w:pPr>
        <w:rPr>
          <w:rFonts w:cs="Arial"/>
        </w:rPr>
      </w:pPr>
    </w:p>
    <w:p w14:paraId="060ADF18" w14:textId="77777777" w:rsidR="00EE57EF" w:rsidRPr="00774854" w:rsidRDefault="00EE57EF" w:rsidP="00EE57EF">
      <w:pPr>
        <w:rPr>
          <w:rFonts w:cs="Arial"/>
        </w:rPr>
      </w:pPr>
    </w:p>
    <w:p w14:paraId="6A1D3E2F" w14:textId="77777777" w:rsidR="00EE57EF" w:rsidRPr="00774854" w:rsidRDefault="00EE57EF" w:rsidP="00EE57EF">
      <w:pPr>
        <w:rPr>
          <w:rFonts w:cs="Arial"/>
        </w:rPr>
      </w:pPr>
    </w:p>
    <w:p w14:paraId="7EE78030" w14:textId="77777777" w:rsidR="00EE57EF" w:rsidRPr="00774854" w:rsidRDefault="00EE57EF" w:rsidP="00EE57EF">
      <w:pPr>
        <w:rPr>
          <w:rFonts w:cs="Arial"/>
        </w:rPr>
      </w:pPr>
    </w:p>
    <w:p w14:paraId="122DBFF4" w14:textId="77777777" w:rsidR="00EE57EF" w:rsidRPr="00774854" w:rsidRDefault="00EE57EF" w:rsidP="00EE57EF">
      <w:pPr>
        <w:rPr>
          <w:rFonts w:cs="Arial"/>
        </w:rPr>
      </w:pPr>
      <w:r w:rsidRPr="00774854">
        <w:rPr>
          <w:rFonts w:cs="Arial"/>
          <w:noProof/>
        </w:rPr>
        <w:drawing>
          <wp:anchor distT="0" distB="0" distL="114300" distR="114300" simplePos="0" relativeHeight="251658250" behindDoc="0" locked="0" layoutInCell="1" allowOverlap="1" wp14:anchorId="221CC7AB" wp14:editId="4524B30D">
            <wp:simplePos x="0" y="0"/>
            <wp:positionH relativeFrom="column">
              <wp:posOffset>3200400</wp:posOffset>
            </wp:positionH>
            <wp:positionV relativeFrom="paragraph">
              <wp:posOffset>259080</wp:posOffset>
            </wp:positionV>
            <wp:extent cx="2743200" cy="2057400"/>
            <wp:effectExtent l="0" t="0" r="0" b="0"/>
            <wp:wrapNone/>
            <wp:docPr id="17" name="Picture 26" descr="C:\Users\Squawk\AppData\Local\Temp\Rar$DRa0.621\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Squawk\AppData\Local\Temp\Rar$DRa0.621\level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49" behindDoc="0" locked="0" layoutInCell="1" allowOverlap="1" wp14:anchorId="2BF5E1F3" wp14:editId="12E9F428">
            <wp:simplePos x="0" y="0"/>
            <wp:positionH relativeFrom="column">
              <wp:posOffset>0</wp:posOffset>
            </wp:positionH>
            <wp:positionV relativeFrom="paragraph">
              <wp:posOffset>259080</wp:posOffset>
            </wp:positionV>
            <wp:extent cx="2743200" cy="2057400"/>
            <wp:effectExtent l="0" t="0" r="0" b="0"/>
            <wp:wrapNone/>
            <wp:docPr id="18" name="Picture 25" descr="C:\Users\Squawk\AppData\Local\Temp\Rar$DRa0.621\level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Squawk\AppData\Local\Temp\Rar$DRa0.621\level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p>
    <w:p w14:paraId="0029B9B4" w14:textId="77777777" w:rsidR="00EE57EF" w:rsidRPr="00774854" w:rsidRDefault="00EE57EF" w:rsidP="00EE57EF">
      <w:pPr>
        <w:rPr>
          <w:rFonts w:cs="Arial"/>
        </w:rPr>
      </w:pPr>
    </w:p>
    <w:p w14:paraId="5BC5DB7F" w14:textId="77777777" w:rsidR="00EE57EF" w:rsidRPr="00774854" w:rsidRDefault="00EE57EF" w:rsidP="00EE57EF">
      <w:pPr>
        <w:rPr>
          <w:rFonts w:cs="Arial"/>
        </w:rPr>
      </w:pPr>
    </w:p>
    <w:p w14:paraId="50827E50" w14:textId="77777777" w:rsidR="00EE57EF" w:rsidRPr="00774854" w:rsidRDefault="00EE57EF" w:rsidP="00EE57EF">
      <w:pPr>
        <w:rPr>
          <w:rFonts w:cs="Arial"/>
        </w:rPr>
      </w:pPr>
    </w:p>
    <w:p w14:paraId="3934AFDC" w14:textId="77777777" w:rsidR="00EE57EF" w:rsidRPr="00774854" w:rsidRDefault="00EE57EF" w:rsidP="00EE57EF">
      <w:pPr>
        <w:rPr>
          <w:rFonts w:cs="Arial"/>
        </w:rPr>
      </w:pPr>
    </w:p>
    <w:p w14:paraId="354B5ADF" w14:textId="77777777" w:rsidR="00EE57EF" w:rsidRPr="00774854" w:rsidRDefault="00EE57EF" w:rsidP="00EE57EF">
      <w:pPr>
        <w:rPr>
          <w:rFonts w:cs="Arial"/>
        </w:rPr>
      </w:pPr>
    </w:p>
    <w:p w14:paraId="26E9EF96" w14:textId="77777777" w:rsidR="00EE57EF" w:rsidRPr="00774854" w:rsidRDefault="00EE57EF" w:rsidP="00EE57EF">
      <w:pPr>
        <w:rPr>
          <w:rFonts w:cs="Arial"/>
        </w:rPr>
      </w:pPr>
    </w:p>
    <w:p w14:paraId="77990769" w14:textId="77777777" w:rsidR="00604FD9" w:rsidRPr="00774854" w:rsidRDefault="00EE57EF" w:rsidP="00652939">
      <w:pPr>
        <w:rPr>
          <w:rFonts w:cs="Arial"/>
        </w:rPr>
      </w:pPr>
      <w:bookmarkStart w:id="352" w:name="_GoBack"/>
      <w:bookmarkEnd w:id="352"/>
      <w:r w:rsidRPr="00774854">
        <w:rPr>
          <w:rFonts w:cs="Arial"/>
          <w:noProof/>
        </w:rPr>
        <w:drawing>
          <wp:anchor distT="0" distB="0" distL="114300" distR="114300" simplePos="0" relativeHeight="251658253" behindDoc="0" locked="0" layoutInCell="1" allowOverlap="1" wp14:anchorId="344863F2" wp14:editId="582F0458">
            <wp:simplePos x="0" y="0"/>
            <wp:positionH relativeFrom="column">
              <wp:posOffset>0</wp:posOffset>
            </wp:positionH>
            <wp:positionV relativeFrom="paragraph">
              <wp:posOffset>159385</wp:posOffset>
            </wp:positionV>
            <wp:extent cx="2743200" cy="2057400"/>
            <wp:effectExtent l="19050" t="0" r="0" b="0"/>
            <wp:wrapNone/>
            <wp:docPr id="21" name="Picture 27" descr="C:\Users\Squawk\AppData\Local\Temp\Rar$DRa0.621\level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Squawk\AppData\Local\Temp\Rar$DRa0.621\level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52" behindDoc="0" locked="0" layoutInCell="1" allowOverlap="1" wp14:anchorId="1EC67E1C" wp14:editId="3FE0BF5B">
            <wp:simplePos x="0" y="0"/>
            <wp:positionH relativeFrom="column">
              <wp:posOffset>1828800</wp:posOffset>
            </wp:positionH>
            <wp:positionV relativeFrom="paragraph">
              <wp:posOffset>2216785</wp:posOffset>
            </wp:positionV>
            <wp:extent cx="2743200" cy="2057400"/>
            <wp:effectExtent l="19050" t="0" r="0" b="0"/>
            <wp:wrapNone/>
            <wp:docPr id="20" name="Picture 29" descr="C:\Users\Squawk\AppData\Local\Temp\Rar$DRa0.621\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Squawk\AppData\Local\Temp\Rar$DRa0.621\shop.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51" behindDoc="0" locked="0" layoutInCell="1" allowOverlap="1" wp14:anchorId="2C19CEF7" wp14:editId="7525A974">
            <wp:simplePos x="0" y="0"/>
            <wp:positionH relativeFrom="column">
              <wp:posOffset>3200400</wp:posOffset>
            </wp:positionH>
            <wp:positionV relativeFrom="paragraph">
              <wp:posOffset>159385</wp:posOffset>
            </wp:positionV>
            <wp:extent cx="2743200" cy="2057400"/>
            <wp:effectExtent l="19050" t="0" r="0" b="0"/>
            <wp:wrapNone/>
            <wp:docPr id="19" name="Picture 28" descr="C:\Users\Squawk\AppData\Local\Temp\Rar$DRa0.621\level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Squawk\AppData\Local\Temp\Rar$DRa0.621\level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p>
    <w:sectPr w:rsidR="00604FD9" w:rsidRPr="00774854" w:rsidSect="004B0E7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 w:author="Panagis Papadatos" w:date="2013-04-08T01:06:00Z" w:initials="PP">
    <w:p w14:paraId="2FB019C3" w14:textId="647CB3AF" w:rsidR="00127EA4" w:rsidRDefault="00127EA4">
      <w:pPr>
        <w:pStyle w:val="CommentText"/>
      </w:pPr>
      <w:r>
        <w:rPr>
          <w:rStyle w:val="CommentReference"/>
        </w:rPr>
        <w:annotationRef/>
      </w:r>
      <w:r>
        <w:t>Is this stating the problem clear enough?</w:t>
      </w:r>
    </w:p>
  </w:comment>
  <w:comment w:id="106" w:author="Panagis Papadatos" w:date="2013-04-07T14:07:00Z" w:initials="PP">
    <w:p w14:paraId="3991F3CE" w14:textId="77777777" w:rsidR="00127EA4" w:rsidRDefault="00127EA4" w:rsidP="006B608A">
      <w:r>
        <w:rPr>
          <w:rStyle w:val="CommentReference"/>
        </w:rPr>
        <w:annotationRef/>
      </w:r>
      <w:r w:rsidRPr="2CA09A61">
        <w:t>Dual purpose</w:t>
      </w:r>
    </w:p>
    <w:p w14:paraId="2F42F51D" w14:textId="77777777" w:rsidR="00127EA4" w:rsidRDefault="00127EA4" w:rsidP="006B608A">
      <w:pPr>
        <w:ind w:firstLine="720"/>
      </w:pPr>
      <w:r w:rsidRPr="2CA09A61">
        <w:t>1)HCI</w:t>
      </w:r>
    </w:p>
    <w:p w14:paraId="36C213C1" w14:textId="77777777" w:rsidR="00127EA4" w:rsidRDefault="00127EA4" w:rsidP="006B608A">
      <w:pPr>
        <w:ind w:firstLine="720"/>
      </w:pPr>
      <w:r w:rsidRPr="2CA09A61">
        <w:t>2)Learning</w:t>
      </w:r>
    </w:p>
    <w:p w14:paraId="4E7CB21F" w14:textId="77777777" w:rsidR="00127EA4" w:rsidRPr="00774854" w:rsidRDefault="00127EA4" w:rsidP="006B608A">
      <w:pPr>
        <w:rPr>
          <w:rFonts w:eastAsia="Times New Roman" w:cs="Arial"/>
          <w:color w:val="000000"/>
        </w:rPr>
      </w:pPr>
    </w:p>
    <w:p w14:paraId="20CA3564" w14:textId="77777777" w:rsidR="00127EA4" w:rsidRDefault="00127EA4" w:rsidP="006B608A">
      <w:r w:rsidRPr="2CA09A61">
        <w:rPr>
          <w:rFonts w:ascii="Arial,Times New Roman" w:eastAsia="Arial,Times New Roman" w:hAnsi="Arial,Times New Roman" w:cs="Arial,Times New Roman"/>
          <w:color w:val="000000" w:themeColor="text1"/>
        </w:rPr>
        <w:t xml:space="preserve">How long have they been teaching? </w:t>
      </w:r>
      <w:r>
        <w:br/>
      </w:r>
      <w:r w:rsidRPr="2CA09A61">
        <w:rPr>
          <w:rFonts w:ascii="Arial,Times New Roman" w:eastAsia="Arial,Times New Roman" w:hAnsi="Arial,Times New Roman" w:cs="Arial,Times New Roman"/>
          <w:color w:val="000000" w:themeColor="text1"/>
        </w:rPr>
        <w:t>What ages do they teach?</w:t>
      </w:r>
      <w:r>
        <w:br/>
      </w:r>
      <w:r w:rsidRPr="2CA09A61">
        <w:rPr>
          <w:rFonts w:ascii="Arial,Times New Roman" w:eastAsia="Arial,Times New Roman" w:hAnsi="Arial,Times New Roman" w:cs="Arial,Times New Roman"/>
          <w:color w:val="000000" w:themeColor="text1"/>
        </w:rPr>
        <w:t xml:space="preserve"> How long have you been working with children and touch screens?</w:t>
      </w:r>
    </w:p>
    <w:p w14:paraId="086F06E9" w14:textId="77777777" w:rsidR="00127EA4" w:rsidRDefault="00127EA4" w:rsidP="006B608A">
      <w:pPr>
        <w:numPr>
          <w:ilvl w:val="0"/>
          <w:numId w:val="9"/>
        </w:numPr>
        <w:spacing w:before="100" w:beforeAutospacing="1" w:after="100" w:afterAutospacing="1" w:line="240" w:lineRule="auto"/>
      </w:pPr>
      <w:r w:rsidRPr="2CA09A61">
        <w:rPr>
          <w:rFonts w:eastAsia="Arial" w:cs="Arial"/>
        </w:rPr>
        <w:t>How would the children respond? (open ended) -- first before they are done</w:t>
      </w:r>
    </w:p>
    <w:p w14:paraId="2668DA5C" w14:textId="77777777" w:rsidR="00127EA4" w:rsidRPr="00774854" w:rsidRDefault="00127EA4" w:rsidP="006B608A">
      <w:pPr>
        <w:numPr>
          <w:ilvl w:val="0"/>
          <w:numId w:val="9"/>
        </w:numPr>
        <w:spacing w:before="100" w:beforeAutospacing="1" w:after="100" w:afterAutospacing="1" w:line="240" w:lineRule="auto"/>
        <w:textAlignment w:val="baseline"/>
        <w:rPr>
          <w:rFonts w:eastAsia="Times New Roman" w:cs="Arial"/>
          <w:color w:val="000000"/>
        </w:rPr>
      </w:pPr>
      <w:r w:rsidRPr="00774854">
        <w:rPr>
          <w:rFonts w:eastAsia="Times New Roman" w:cs="Arial"/>
          <w:color w:val="000000"/>
        </w:rPr>
        <w:t>Do you think this application is age appropriate (for every level, in detail)? (This question will also help us limit the target age range besides changing interface elements)</w:t>
      </w:r>
    </w:p>
    <w:p w14:paraId="1F8DBA5D" w14:textId="77777777" w:rsidR="00127EA4" w:rsidRPr="00774854" w:rsidRDefault="00127EA4" w:rsidP="006B608A">
      <w:pPr>
        <w:numPr>
          <w:ilvl w:val="0"/>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themeColor="text1"/>
        </w:rPr>
        <w:t>What aspects of the application are age appropriate and what aren't?</w:t>
      </w:r>
    </w:p>
    <w:p w14:paraId="1B334B71" w14:textId="77777777" w:rsidR="00127EA4" w:rsidRPr="00774854" w:rsidRDefault="00127EA4" w:rsidP="006B608A">
      <w:pPr>
        <w:numPr>
          <w:ilvl w:val="1"/>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themeColor="text1"/>
        </w:rPr>
        <w:t>HCI interface (interaction)</w:t>
      </w:r>
    </w:p>
    <w:p w14:paraId="19E1F6BC" w14:textId="77777777" w:rsidR="00127EA4" w:rsidRPr="00774854" w:rsidRDefault="00127EA4" w:rsidP="006B608A">
      <w:pPr>
        <w:numPr>
          <w:ilvl w:val="1"/>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themeColor="text1"/>
        </w:rPr>
        <w:t>Learning</w:t>
      </w:r>
    </w:p>
    <w:p w14:paraId="0CC3451E" w14:textId="77777777" w:rsidR="00127EA4" w:rsidRPr="00774854" w:rsidRDefault="00127EA4" w:rsidP="006B608A">
      <w:pPr>
        <w:numPr>
          <w:ilvl w:val="0"/>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How to improve</w:t>
      </w:r>
    </w:p>
    <w:p w14:paraId="3A3F59EE" w14:textId="77777777" w:rsidR="00127EA4" w:rsidRPr="00774854" w:rsidRDefault="00127EA4" w:rsidP="006B608A">
      <w:pPr>
        <w:numPr>
          <w:ilvl w:val="1"/>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Usability</w:t>
      </w:r>
    </w:p>
    <w:p w14:paraId="2B69C49F" w14:textId="77777777" w:rsidR="00127EA4" w:rsidRPr="00774854" w:rsidRDefault="00127EA4" w:rsidP="006B608A">
      <w:pPr>
        <w:numPr>
          <w:ilvl w:val="1"/>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Learning potential</w:t>
      </w:r>
    </w:p>
    <w:p w14:paraId="13A8D457" w14:textId="77777777" w:rsidR="00127EA4" w:rsidRPr="00774854" w:rsidRDefault="00127EA4" w:rsidP="006B608A">
      <w:pPr>
        <w:numPr>
          <w:ilvl w:val="1"/>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Fun</w:t>
      </w:r>
    </w:p>
    <w:p w14:paraId="4EE6D982" w14:textId="77777777" w:rsidR="00127EA4" w:rsidRPr="00774854" w:rsidRDefault="00127EA4" w:rsidP="006B608A">
      <w:pPr>
        <w:numPr>
          <w:ilvl w:val="0"/>
          <w:numId w:val="9"/>
        </w:numPr>
        <w:spacing w:before="100" w:beforeAutospacing="1" w:after="100" w:afterAutospacing="1" w:line="240" w:lineRule="auto"/>
        <w:textAlignment w:val="baseline"/>
        <w:rPr>
          <w:rFonts w:eastAsia="Times New Roman" w:cs="Arial"/>
          <w:color w:val="000000"/>
        </w:rPr>
      </w:pPr>
      <w:r w:rsidRPr="2CA09A61">
        <w:rPr>
          <w:rFonts w:eastAsia="Arial" w:cs="Arial"/>
        </w:rPr>
        <w:t>How effective would it be in aiding their learning?</w:t>
      </w:r>
    </w:p>
    <w:p w14:paraId="09332A25" w14:textId="749DDFEE" w:rsidR="00127EA4" w:rsidRPr="00774854" w:rsidRDefault="00127EA4" w:rsidP="006B608A">
      <w:pPr>
        <w:numPr>
          <w:ilvl w:val="0"/>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 xml:space="preserve">If teachers are familiar with </w:t>
      </w:r>
      <w:r>
        <w:rPr>
          <w:rFonts w:ascii="Arial,Times New Roman" w:eastAsia="Arial,Times New Roman" w:hAnsi="Arial,Times New Roman" w:cs="Arial,Times New Roman"/>
          <w:color w:val="000000"/>
        </w:rPr>
        <w:t>CT</w:t>
      </w:r>
    </w:p>
    <w:p w14:paraId="0AE47FB9" w14:textId="77777777" w:rsidR="00127EA4" w:rsidRPr="00774854" w:rsidRDefault="00127EA4" w:rsidP="006B608A">
      <w:pPr>
        <w:numPr>
          <w:ilvl w:val="1"/>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How would you change it to fit the mental models of children in regards to CT?</w:t>
      </w:r>
    </w:p>
    <w:p w14:paraId="7B048B1C" w14:textId="77777777" w:rsidR="00127EA4" w:rsidRPr="00774854" w:rsidRDefault="00127EA4" w:rsidP="006B608A">
      <w:pPr>
        <w:numPr>
          <w:ilvl w:val="1"/>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What kind of challenges do you predict the children might have with the topic itself</w:t>
      </w:r>
    </w:p>
    <w:p w14:paraId="7859A622" w14:textId="77777777" w:rsidR="00127EA4" w:rsidRPr="00774854" w:rsidRDefault="00127EA4" w:rsidP="006B608A">
      <w:pPr>
        <w:numPr>
          <w:ilvl w:val="1"/>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How would the technology support or hinder them?</w:t>
      </w:r>
    </w:p>
    <w:p w14:paraId="22475506" w14:textId="77777777" w:rsidR="00127EA4" w:rsidRPr="00774854" w:rsidRDefault="00127EA4" w:rsidP="006B608A">
      <w:pPr>
        <w:numPr>
          <w:ilvl w:val="0"/>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How would we make it more engaging?</w:t>
      </w:r>
    </w:p>
    <w:p w14:paraId="25958599" w14:textId="77777777" w:rsidR="00127EA4" w:rsidRPr="00774854" w:rsidRDefault="00127EA4" w:rsidP="006B608A">
      <w:pPr>
        <w:numPr>
          <w:ilvl w:val="0"/>
          <w:numId w:val="9"/>
        </w:numPr>
        <w:spacing w:before="100" w:beforeAutospacing="1" w:after="100" w:afterAutospacing="1" w:line="240" w:lineRule="auto"/>
        <w:textAlignment w:val="baseline"/>
        <w:rPr>
          <w:rFonts w:eastAsia="Times New Roman" w:cs="Arial"/>
          <w:color w:val="000000"/>
        </w:rPr>
      </w:pPr>
      <w:r w:rsidRPr="00774854">
        <w:rPr>
          <w:rFonts w:eastAsia="Times New Roman" w:cs="Arial"/>
          <w:color w:val="000000"/>
        </w:rPr>
        <w:t>What changes would you make to make it more appropriate / engaging?</w:t>
      </w:r>
    </w:p>
    <w:p w14:paraId="7432FDD2" w14:textId="77777777" w:rsidR="00127EA4" w:rsidRPr="00774854" w:rsidRDefault="00127EA4" w:rsidP="006B608A">
      <w:pPr>
        <w:numPr>
          <w:ilvl w:val="0"/>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Would you use it in a classroom? and why not</w:t>
      </w:r>
    </w:p>
    <w:p w14:paraId="634046D1" w14:textId="77777777" w:rsidR="00127EA4" w:rsidRDefault="00127EA4" w:rsidP="006B608A">
      <w:pPr>
        <w:numPr>
          <w:ilvl w:val="0"/>
          <w:numId w:val="9"/>
        </w:numPr>
        <w:spacing w:before="100" w:beforeAutospacing="1" w:after="100" w:afterAutospacing="1" w:line="240" w:lineRule="auto"/>
      </w:pPr>
      <w:r w:rsidRPr="2CA09A61">
        <w:rPr>
          <w:rFonts w:ascii="Arial,Times New Roman" w:eastAsia="Arial,Times New Roman" w:hAnsi="Arial,Times New Roman" w:cs="Arial,Times New Roman"/>
          <w:color w:val="000000" w:themeColor="text1"/>
        </w:rPr>
        <w:t>How would you use it in a classroom?</w:t>
      </w:r>
    </w:p>
    <w:p w14:paraId="0B06CAF6" w14:textId="1EA4F684" w:rsidR="00127EA4" w:rsidRDefault="00127EA4">
      <w:pPr>
        <w:pStyle w:val="CommentText"/>
      </w:pPr>
    </w:p>
  </w:comment>
  <w:comment w:id="111" w:author="Jaison Cooper" w:date="2013-04-17T23:21:00Z" w:initials="JC">
    <w:p w14:paraId="4C9C6A64" w14:textId="1CE7E25C" w:rsidR="00127EA4" w:rsidRDefault="00127EA4">
      <w:pPr>
        <w:pStyle w:val="CommentText"/>
      </w:pPr>
      <w:r>
        <w:rPr>
          <w:rStyle w:val="CommentReference"/>
        </w:rPr>
        <w:annotationRef/>
      </w:r>
      <w:r>
        <w:t>After implementing the product…</w:t>
      </w:r>
    </w:p>
  </w:comment>
  <w:comment w:id="114" w:author="Jaison Cooper" w:date="2013-04-17T23:23:00Z" w:initials="JC">
    <w:p w14:paraId="50A094EE" w14:textId="4069DAE9" w:rsidR="00127EA4" w:rsidRDefault="00127EA4">
      <w:pPr>
        <w:pStyle w:val="CommentText"/>
      </w:pPr>
      <w:r>
        <w:rPr>
          <w:rStyle w:val="CommentReference"/>
        </w:rPr>
        <w:annotationRef/>
      </w:r>
      <w:r>
        <w:t>Yeahhhhhh</w:t>
      </w:r>
    </w:p>
  </w:comment>
  <w:comment w:id="144" w:author="Panagis Papadatos" w:date="2013-04-07T19:12:00Z" w:initials="PP">
    <w:p w14:paraId="5A904CAF" w14:textId="18C42389" w:rsidR="00127EA4" w:rsidRDefault="00127EA4">
      <w:pPr>
        <w:pStyle w:val="CommentText"/>
      </w:pPr>
      <w:r>
        <w:rPr>
          <w:rStyle w:val="CommentReference"/>
        </w:rPr>
        <w:annotationRef/>
      </w:r>
      <w:r>
        <w:t>What is the real goal of this? What will we do with the answers to the questions?</w:t>
      </w:r>
    </w:p>
  </w:comment>
  <w:comment w:id="167" w:author="Jaison Cooper" w:date="2013-04-18T00:03:00Z" w:initials="JC">
    <w:p w14:paraId="1D8587FE" w14:textId="23BC83CF" w:rsidR="00127EA4" w:rsidRDefault="00127EA4">
      <w:pPr>
        <w:pStyle w:val="CommentText"/>
      </w:pPr>
      <w:r>
        <w:rPr>
          <w:rStyle w:val="CommentReference"/>
        </w:rPr>
        <w:annotationRef/>
      </w:r>
      <w:r>
        <w:t>To much asking</w:t>
      </w:r>
    </w:p>
  </w:comment>
  <w:comment w:id="173" w:author="Jaison Cooper" w:date="2013-04-18T00:03:00Z" w:initials="JC">
    <w:p w14:paraId="3812B99B" w14:textId="73079214" w:rsidR="00127EA4" w:rsidRDefault="00127EA4">
      <w:pPr>
        <w:pStyle w:val="CommentText"/>
      </w:pPr>
      <w:r>
        <w:rPr>
          <w:rStyle w:val="CommentReference"/>
        </w:rPr>
        <w:annotationRef/>
      </w:r>
      <w:r>
        <w:t>Necessary?</w:t>
      </w:r>
    </w:p>
  </w:comment>
  <w:comment w:id="174" w:author="Jaison Cooper" w:date="2013-04-18T00:04:00Z" w:initials="JC">
    <w:p w14:paraId="047BF3BE" w14:textId="76827C04" w:rsidR="00127EA4" w:rsidRDefault="00127EA4">
      <w:pPr>
        <w:pStyle w:val="CommentText"/>
      </w:pPr>
      <w:r>
        <w:rPr>
          <w:rStyle w:val="CommentReference"/>
        </w:rPr>
        <w:annotationRef/>
      </w:r>
      <w:r>
        <w:t>Was it feedback or advice? Or something else?</w:t>
      </w:r>
    </w:p>
  </w:comment>
  <w:comment w:id="175" w:author="Jaison Cooper" w:date="2013-04-18T00:06:00Z" w:initials="JC">
    <w:p w14:paraId="715B11BD" w14:textId="41ED105E" w:rsidR="00127EA4" w:rsidRDefault="00127EA4">
      <w:pPr>
        <w:pStyle w:val="CommentText"/>
      </w:pPr>
      <w:r>
        <w:rPr>
          <w:rStyle w:val="CommentReference"/>
        </w:rPr>
        <w:annotationRef/>
      </w:r>
      <w:r>
        <w:t>I don’t like this use of reflected</w:t>
      </w:r>
    </w:p>
  </w:comment>
  <w:comment w:id="195" w:author="Jaison Cooper" w:date="2013-04-18T00:06:00Z" w:initials="JC">
    <w:p w14:paraId="52A3A0F3" w14:textId="7A50F48E" w:rsidR="00127EA4" w:rsidRDefault="00127EA4">
      <w:pPr>
        <w:pStyle w:val="CommentText"/>
      </w:pPr>
      <w:r>
        <w:rPr>
          <w:rStyle w:val="CommentReference"/>
        </w:rPr>
        <w:annotationRef/>
      </w:r>
      <w:r>
        <w:t>Mega confusing</w:t>
      </w:r>
    </w:p>
  </w:comment>
  <w:comment w:id="211" w:author="Jaison Cooper" w:date="2013-04-18T00:09:00Z" w:initials="JC">
    <w:p w14:paraId="38AD8E04" w14:textId="562602F0" w:rsidR="00127EA4" w:rsidRDefault="00127EA4">
      <w:pPr>
        <w:pStyle w:val="CommentText"/>
      </w:pPr>
      <w:r>
        <w:rPr>
          <w:rStyle w:val="CommentReference"/>
        </w:rPr>
        <w:annotationRef/>
      </w:r>
      <w:r>
        <w:t>I don’t like the use of the word. It seems value laden.</w:t>
      </w:r>
    </w:p>
  </w:comment>
  <w:comment w:id="246" w:author="Jaison Cooper" w:date="2013-04-18T00:21:00Z" w:initials="JC">
    <w:p w14:paraId="19A02D20" w14:textId="5059991D" w:rsidR="00127EA4" w:rsidRDefault="00127EA4">
      <w:pPr>
        <w:pStyle w:val="CommentText"/>
      </w:pPr>
      <w:r>
        <w:rPr>
          <w:rStyle w:val="CommentReference"/>
        </w:rPr>
        <w:annotationRef/>
      </w:r>
      <w:r>
        <w:t>Repeat in this section that the teachers predicted the boy would have no problem due to his age</w:t>
      </w:r>
    </w:p>
  </w:comment>
  <w:comment w:id="288" w:author="Jaison Cooper" w:date="2013-04-18T00:31:00Z" w:initials="JC">
    <w:p w14:paraId="6284C5FE" w14:textId="341AFA8B" w:rsidR="00127EA4" w:rsidRDefault="00127EA4">
      <w:pPr>
        <w:pStyle w:val="CommentText"/>
      </w:pPr>
      <w:r>
        <w:rPr>
          <w:rStyle w:val="CommentReference"/>
        </w:rPr>
        <w:annotationRef/>
      </w:r>
      <w:r>
        <w:t>Too much “happening” or “happened”</w:t>
      </w:r>
    </w:p>
  </w:comment>
  <w:comment w:id="296" w:author="Jaison Cooper" w:date="2013-04-18T00:32:00Z" w:initials="JC">
    <w:p w14:paraId="13A8B116" w14:textId="61D38EC6" w:rsidR="00127EA4" w:rsidRDefault="00127EA4">
      <w:pPr>
        <w:pStyle w:val="CommentText"/>
      </w:pPr>
      <w:r>
        <w:rPr>
          <w:rStyle w:val="CommentReference"/>
        </w:rPr>
        <w:annotationRef/>
      </w:r>
      <w:r>
        <w:t>Got rid of the maximum. It called attention to an upper bound that you don’t derive meaning from.</w:t>
      </w:r>
    </w:p>
  </w:comment>
  <w:comment w:id="310" w:author="Jaison Cooper" w:date="2013-04-18T00:40:00Z" w:initials="JC">
    <w:p w14:paraId="134F7C8A" w14:textId="2FB3977C" w:rsidR="00127EA4" w:rsidRDefault="00127EA4">
      <w:pPr>
        <w:pStyle w:val="CommentText"/>
      </w:pPr>
      <w:r>
        <w:rPr>
          <w:rStyle w:val="CommentReference"/>
        </w:rPr>
        <w:annotationRef/>
      </w:r>
      <w:r>
        <w:t>Is this meaningful? If not cut it.</w:t>
      </w:r>
    </w:p>
  </w:comment>
  <w:comment w:id="319" w:author="Panagis Papadatos" w:date="2013-04-07T20:18:00Z" w:initials="PP">
    <w:p w14:paraId="2BE86F7A" w14:textId="7936B3AF" w:rsidR="00127EA4" w:rsidRDefault="00127EA4">
      <w:pPr>
        <w:pStyle w:val="CommentText"/>
      </w:pPr>
      <w:r>
        <w:rPr>
          <w:rStyle w:val="CommentReference"/>
        </w:rPr>
        <w:annotationRef/>
      </w:r>
      <w:r>
        <w:t>I need to put more things here, no idea what</w:t>
      </w:r>
    </w:p>
  </w:comment>
  <w:comment w:id="320" w:author="Panagis Papadatos" w:date="2013-04-07T20:12:00Z" w:initials="PP">
    <w:p w14:paraId="0B3CE2DD" w14:textId="77777777" w:rsidR="00127EA4" w:rsidRDefault="00127EA4" w:rsidP="00A96D4E">
      <w:pPr>
        <w:pStyle w:val="ListBullet"/>
      </w:pPr>
      <w:r>
        <w:rPr>
          <w:rStyle w:val="CommentReference"/>
        </w:rPr>
        <w:annotationRef/>
      </w:r>
      <w:r>
        <w:t>What does it matter</w:t>
      </w:r>
    </w:p>
    <w:p w14:paraId="39D7FD5F" w14:textId="77777777" w:rsidR="00127EA4" w:rsidRDefault="00127EA4" w:rsidP="00A96D4E">
      <w:pPr>
        <w:pStyle w:val="ListBullet"/>
      </w:pPr>
      <w:r>
        <w:t xml:space="preserve">Who will care? </w:t>
      </w:r>
    </w:p>
    <w:p w14:paraId="2E1FEB1F" w14:textId="77777777" w:rsidR="00127EA4" w:rsidRDefault="00127EA4" w:rsidP="00A96D4E">
      <w:pPr>
        <w:pStyle w:val="ListBullet"/>
      </w:pPr>
      <w:r>
        <w:t>How should we go about doing similar things?</w:t>
      </w:r>
    </w:p>
    <w:p w14:paraId="198BD44A" w14:textId="77777777" w:rsidR="00127EA4" w:rsidRDefault="00127EA4" w:rsidP="00A96D4E">
      <w:pPr>
        <w:pStyle w:val="ListBullet"/>
      </w:pPr>
      <w:r>
        <w:t>Surprising things</w:t>
      </w:r>
    </w:p>
    <w:p w14:paraId="245BCE10" w14:textId="77777777" w:rsidR="00127EA4" w:rsidRDefault="00127EA4" w:rsidP="00A96D4E">
      <w:pPr>
        <w:pStyle w:val="ListBullet"/>
      </w:pPr>
      <w:r>
        <w:t>Anything that didn’t go well in the study</w:t>
      </w:r>
    </w:p>
    <w:p w14:paraId="6E82945D" w14:textId="70FCF19C" w:rsidR="00127EA4" w:rsidRDefault="00127EA4" w:rsidP="00A96D4E">
      <w:pPr>
        <w:pStyle w:val="CommentText"/>
      </w:pPr>
      <w:r>
        <w:t>Interpretation of the data</w:t>
      </w:r>
    </w:p>
    <w:p w14:paraId="5399017C" w14:textId="0B9793AA" w:rsidR="00127EA4" w:rsidRDefault="00127EA4" w:rsidP="00A96D4E">
      <w:pPr>
        <w:pStyle w:val="CommentText"/>
      </w:pPr>
      <w:r>
        <w:rPr>
          <w:rFonts w:ascii="Helvetica" w:hAnsi="Helvetica"/>
          <w:color w:val="555555"/>
          <w:sz w:val="21"/>
          <w:szCs w:val="21"/>
          <w:shd w:val="clear" w:color="auto" w:fill="FFFFFF"/>
        </w:rPr>
        <w:t>The discussion is an opportunity to reflect on the project and findings more broadly. Interpret the findings; for example, if Interface A is faster than Interface B, why is that interesting? What does it matter? Who will care? How should we design interfaces differently in the future because of this result? Is there anything that was surprising? If so, why do you think that is? Is there anything that didn't go well in the study? While the findings have to be a straightforward reporting of the data, the discussion section allows for interpretation and, in some cases, proposals of new theories that may help explain your findings--obviously these are theories that would need to be tested in future work.</w:t>
      </w:r>
    </w:p>
  </w:comment>
  <w:comment w:id="325" w:author="Panagis Papadatos" w:date="2013-04-07T20:46:00Z" w:initials="PP">
    <w:p w14:paraId="30DEBAA5" w14:textId="77777777" w:rsidR="00127EA4" w:rsidRDefault="00127EA4" w:rsidP="00660E2F">
      <w:pPr>
        <w:ind w:firstLine="432"/>
      </w:pPr>
      <w:r>
        <w:rPr>
          <w:rStyle w:val="CommentReference"/>
        </w:rPr>
        <w:annotationRef/>
      </w:r>
    </w:p>
    <w:p w14:paraId="6E32F86F" w14:textId="244918E9" w:rsidR="00127EA4" w:rsidRPr="000C7451" w:rsidRDefault="00127EA4" w:rsidP="00660E2F">
      <w:pPr>
        <w:pStyle w:val="ListBullet"/>
      </w:pPr>
      <w:r>
        <w:rPr>
          <w:rFonts w:ascii="Helvetica" w:hAnsi="Helvetica"/>
          <w:color w:val="555555"/>
          <w:sz w:val="21"/>
          <w:szCs w:val="21"/>
          <w:shd w:val="clear" w:color="auto" w:fill="FFFFFF"/>
        </w:rPr>
        <w:t>Every project has limitations. What choices did you have to make for practical reasons but that introduced limitations? What are the implications of those choices? Any other limitations of the work?</w:t>
      </w:r>
    </w:p>
    <w:p w14:paraId="572E0F8E" w14:textId="1D17B09A" w:rsidR="00127EA4" w:rsidRDefault="00127EA4">
      <w:pPr>
        <w:pStyle w:val="CommentText"/>
      </w:pPr>
    </w:p>
  </w:comment>
  <w:comment w:id="331" w:author="Panagis Papadatos" w:date="2013-04-08T00:33:00Z" w:initials="PP">
    <w:p w14:paraId="1175B2CB" w14:textId="7A23E424" w:rsidR="00127EA4" w:rsidRDefault="00127EA4">
      <w:pPr>
        <w:pStyle w:val="CommentText"/>
      </w:pPr>
      <w:r>
        <w:rPr>
          <w:rFonts w:ascii="Helvetica" w:hAnsi="Helvetica"/>
          <w:color w:val="555555"/>
          <w:sz w:val="21"/>
          <w:szCs w:val="21"/>
          <w:shd w:val="clear" w:color="auto" w:fill="FFFFFF"/>
        </w:rPr>
        <w:t>I</w:t>
      </w:r>
      <w:r>
        <w:rPr>
          <w:rStyle w:val="CommentReference"/>
        </w:rPr>
        <w:annotationRef/>
      </w:r>
      <w:r>
        <w:rPr>
          <w:rFonts w:ascii="Helvetica" w:hAnsi="Helvetica"/>
          <w:color w:val="555555"/>
          <w:sz w:val="21"/>
          <w:szCs w:val="21"/>
          <w:shd w:val="clear" w:color="auto" w:fill="FFFFFF"/>
        </w:rPr>
        <w:t>nsightful ideas for future work based on your in-depth understanding of the problem area. What do you think are the most important areas for future work? What are the next few steps people should work on in this space?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B019C3" w15:done="0"/>
  <w15:commentEx w15:paraId="0B06CAF6" w15:done="0"/>
  <w15:commentEx w15:paraId="4C9C6A64" w15:done="0"/>
  <w15:commentEx w15:paraId="50A094EE" w15:done="0"/>
  <w15:commentEx w15:paraId="5A904CAF" w15:done="0"/>
  <w15:commentEx w15:paraId="1D8587FE" w15:done="0"/>
  <w15:commentEx w15:paraId="3812B99B" w15:done="0"/>
  <w15:commentEx w15:paraId="047BF3BE" w15:done="0"/>
  <w15:commentEx w15:paraId="715B11BD" w15:done="0"/>
  <w15:commentEx w15:paraId="52A3A0F3" w15:done="0"/>
  <w15:commentEx w15:paraId="38AD8E04" w15:done="0"/>
  <w15:commentEx w15:paraId="19A02D20" w15:done="0"/>
  <w15:commentEx w15:paraId="6284C5FE" w15:done="0"/>
  <w15:commentEx w15:paraId="13A8B116" w15:done="0"/>
  <w15:commentEx w15:paraId="134F7C8A" w15:done="0"/>
  <w15:commentEx w15:paraId="2BE86F7A" w15:done="0"/>
  <w15:commentEx w15:paraId="5399017C" w15:done="0"/>
  <w15:commentEx w15:paraId="572E0F8E" w15:done="0"/>
  <w15:commentEx w15:paraId="1175B2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53C48B" w14:textId="77777777" w:rsidR="00127EA4" w:rsidRDefault="00127EA4" w:rsidP="001154A7">
      <w:pPr>
        <w:spacing w:after="0" w:line="240" w:lineRule="auto"/>
      </w:pPr>
      <w:r>
        <w:separator/>
      </w:r>
    </w:p>
  </w:endnote>
  <w:endnote w:type="continuationSeparator" w:id="0">
    <w:p w14:paraId="5539A445" w14:textId="77777777" w:rsidR="00127EA4" w:rsidRDefault="00127EA4" w:rsidP="001154A7">
      <w:pPr>
        <w:spacing w:after="0" w:line="240" w:lineRule="auto"/>
      </w:pPr>
      <w:r>
        <w:continuationSeparator/>
      </w:r>
    </w:p>
  </w:endnote>
  <w:endnote w:type="continuationNotice" w:id="1">
    <w:p w14:paraId="3770D132" w14:textId="77777777" w:rsidR="00127EA4" w:rsidRDefault="00127E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Times New Roman">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037203" w14:textId="77777777" w:rsidR="00127EA4" w:rsidRDefault="00127EA4" w:rsidP="001154A7">
      <w:pPr>
        <w:spacing w:after="0" w:line="240" w:lineRule="auto"/>
      </w:pPr>
      <w:r>
        <w:separator/>
      </w:r>
    </w:p>
  </w:footnote>
  <w:footnote w:type="continuationSeparator" w:id="0">
    <w:p w14:paraId="54465285" w14:textId="77777777" w:rsidR="00127EA4" w:rsidRDefault="00127EA4" w:rsidP="001154A7">
      <w:pPr>
        <w:spacing w:after="0" w:line="240" w:lineRule="auto"/>
      </w:pPr>
      <w:r>
        <w:continuationSeparator/>
      </w:r>
    </w:p>
  </w:footnote>
  <w:footnote w:type="continuationNotice" w:id="1">
    <w:p w14:paraId="166EE596" w14:textId="77777777" w:rsidR="00127EA4" w:rsidRDefault="00127EA4">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89F2B35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18D0F70"/>
    <w:multiLevelType w:val="multilevel"/>
    <w:tmpl w:val="D4BA8396"/>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2">
    <w:nsid w:val="182D3A82"/>
    <w:multiLevelType w:val="hybridMultilevel"/>
    <w:tmpl w:val="7A3256EC"/>
    <w:lvl w:ilvl="0" w:tplc="7FDA5C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CB7592"/>
    <w:multiLevelType w:val="hybridMultilevel"/>
    <w:tmpl w:val="84844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0408BE"/>
    <w:multiLevelType w:val="multilevel"/>
    <w:tmpl w:val="0B38D93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5">
    <w:nsid w:val="3A091FF9"/>
    <w:multiLevelType w:val="multilevel"/>
    <w:tmpl w:val="9F8E710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6">
    <w:nsid w:val="3ECB2F78"/>
    <w:multiLevelType w:val="multilevel"/>
    <w:tmpl w:val="97E83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0A12E2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7BC3D23"/>
    <w:multiLevelType w:val="multilevel"/>
    <w:tmpl w:val="468CE99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9">
    <w:nsid w:val="520A04FC"/>
    <w:multiLevelType w:val="hybridMultilevel"/>
    <w:tmpl w:val="ED022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5E7436"/>
    <w:multiLevelType w:val="hybridMultilevel"/>
    <w:tmpl w:val="0616F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8FF73BD"/>
    <w:multiLevelType w:val="multilevel"/>
    <w:tmpl w:val="53BA7E1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2">
    <w:nsid w:val="5ACC0FCF"/>
    <w:multiLevelType w:val="hybridMultilevel"/>
    <w:tmpl w:val="5AC0E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7535FD"/>
    <w:multiLevelType w:val="multilevel"/>
    <w:tmpl w:val="BA48C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5811DB0"/>
    <w:multiLevelType w:val="multilevel"/>
    <w:tmpl w:val="3B7A1B2A"/>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5">
    <w:nsid w:val="75F75787"/>
    <w:multiLevelType w:val="hybridMultilevel"/>
    <w:tmpl w:val="3654BA7C"/>
    <w:lvl w:ilvl="0" w:tplc="6B16A8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6462CB2"/>
    <w:multiLevelType w:val="multilevel"/>
    <w:tmpl w:val="AEB01064"/>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7">
    <w:nsid w:val="7739247E"/>
    <w:multiLevelType w:val="multilevel"/>
    <w:tmpl w:val="3FDC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8F9344E"/>
    <w:multiLevelType w:val="multilevel"/>
    <w:tmpl w:val="97620A0E"/>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num w:numId="1">
    <w:abstractNumId w:val="11"/>
  </w:num>
  <w:num w:numId="2">
    <w:abstractNumId w:val="16"/>
  </w:num>
  <w:num w:numId="3">
    <w:abstractNumId w:val="4"/>
  </w:num>
  <w:num w:numId="4">
    <w:abstractNumId w:val="14"/>
  </w:num>
  <w:num w:numId="5">
    <w:abstractNumId w:val="8"/>
  </w:num>
  <w:num w:numId="6">
    <w:abstractNumId w:val="18"/>
  </w:num>
  <w:num w:numId="7">
    <w:abstractNumId w:val="1"/>
  </w:num>
  <w:num w:numId="8">
    <w:abstractNumId w:val="5"/>
  </w:num>
  <w:num w:numId="9">
    <w:abstractNumId w:val="13"/>
  </w:num>
  <w:num w:numId="10">
    <w:abstractNumId w:val="17"/>
  </w:num>
  <w:num w:numId="11">
    <w:abstractNumId w:val="10"/>
  </w:num>
  <w:num w:numId="12">
    <w:abstractNumId w:val="15"/>
  </w:num>
  <w:num w:numId="13">
    <w:abstractNumId w:val="2"/>
  </w:num>
  <w:num w:numId="14">
    <w:abstractNumId w:val="7"/>
  </w:num>
  <w:num w:numId="15">
    <w:abstractNumId w:val="0"/>
  </w:num>
  <w:num w:numId="16">
    <w:abstractNumId w:val="12"/>
  </w:num>
  <w:num w:numId="17">
    <w:abstractNumId w:val="6"/>
  </w:num>
  <w:num w:numId="18">
    <w:abstractNumId w:val="3"/>
  </w:num>
  <w:num w:numId="19">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nagis Papadatos">
    <w15:presenceInfo w15:providerId="Windows Live" w15:userId="73559dbd9565c9d4"/>
  </w15:person>
  <w15:person w15:author="Jaison Cooper">
    <w15:presenceInfo w15:providerId="Windows Live" w15:userId="e81d26a7f0d932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726"/>
    <w:rsid w:val="00017C95"/>
    <w:rsid w:val="00033A11"/>
    <w:rsid w:val="0004111E"/>
    <w:rsid w:val="00044508"/>
    <w:rsid w:val="000510C5"/>
    <w:rsid w:val="000526D6"/>
    <w:rsid w:val="0005326B"/>
    <w:rsid w:val="00053A0B"/>
    <w:rsid w:val="000564F9"/>
    <w:rsid w:val="00061E0C"/>
    <w:rsid w:val="000654D1"/>
    <w:rsid w:val="00065644"/>
    <w:rsid w:val="0007492F"/>
    <w:rsid w:val="00080314"/>
    <w:rsid w:val="000830F6"/>
    <w:rsid w:val="00084A4D"/>
    <w:rsid w:val="0009109A"/>
    <w:rsid w:val="000911FB"/>
    <w:rsid w:val="000A048B"/>
    <w:rsid w:val="000B02DD"/>
    <w:rsid w:val="000C0CE6"/>
    <w:rsid w:val="000C1D9C"/>
    <w:rsid w:val="000C4199"/>
    <w:rsid w:val="000C7451"/>
    <w:rsid w:val="000D626F"/>
    <w:rsid w:val="000E1E66"/>
    <w:rsid w:val="000E31E5"/>
    <w:rsid w:val="000F0169"/>
    <w:rsid w:val="000F0F10"/>
    <w:rsid w:val="000F72B8"/>
    <w:rsid w:val="000F7FBD"/>
    <w:rsid w:val="001067C1"/>
    <w:rsid w:val="00107091"/>
    <w:rsid w:val="001154A7"/>
    <w:rsid w:val="001215AC"/>
    <w:rsid w:val="00123FAD"/>
    <w:rsid w:val="00126E58"/>
    <w:rsid w:val="001274EC"/>
    <w:rsid w:val="00127EA4"/>
    <w:rsid w:val="00133249"/>
    <w:rsid w:val="00141855"/>
    <w:rsid w:val="0014738B"/>
    <w:rsid w:val="0014793A"/>
    <w:rsid w:val="001527B2"/>
    <w:rsid w:val="001604A1"/>
    <w:rsid w:val="00161CCB"/>
    <w:rsid w:val="00164F5D"/>
    <w:rsid w:val="00165FC7"/>
    <w:rsid w:val="001712C7"/>
    <w:rsid w:val="00173431"/>
    <w:rsid w:val="001823BE"/>
    <w:rsid w:val="00184568"/>
    <w:rsid w:val="00184CE9"/>
    <w:rsid w:val="001903D7"/>
    <w:rsid w:val="00192444"/>
    <w:rsid w:val="00194CFD"/>
    <w:rsid w:val="001977FF"/>
    <w:rsid w:val="001A0A6A"/>
    <w:rsid w:val="001A0AF1"/>
    <w:rsid w:val="001A2B8A"/>
    <w:rsid w:val="001B1DA2"/>
    <w:rsid w:val="001C05A4"/>
    <w:rsid w:val="001C2CC4"/>
    <w:rsid w:val="001D0BBB"/>
    <w:rsid w:val="001E022C"/>
    <w:rsid w:val="001E0468"/>
    <w:rsid w:val="001E0A2E"/>
    <w:rsid w:val="001F5CA3"/>
    <w:rsid w:val="00205B58"/>
    <w:rsid w:val="00207C88"/>
    <w:rsid w:val="00212B29"/>
    <w:rsid w:val="00220B7A"/>
    <w:rsid w:val="00222239"/>
    <w:rsid w:val="0024376D"/>
    <w:rsid w:val="00245238"/>
    <w:rsid w:val="00246E12"/>
    <w:rsid w:val="00260E7A"/>
    <w:rsid w:val="00262ADB"/>
    <w:rsid w:val="002648B9"/>
    <w:rsid w:val="00273CEA"/>
    <w:rsid w:val="0027469A"/>
    <w:rsid w:val="00283DE1"/>
    <w:rsid w:val="00284B1D"/>
    <w:rsid w:val="002A7DA3"/>
    <w:rsid w:val="002B6A4C"/>
    <w:rsid w:val="002B7535"/>
    <w:rsid w:val="002C2734"/>
    <w:rsid w:val="002C694A"/>
    <w:rsid w:val="002D1D00"/>
    <w:rsid w:val="002D2A5C"/>
    <w:rsid w:val="002D2EC9"/>
    <w:rsid w:val="002E22D2"/>
    <w:rsid w:val="002E3F80"/>
    <w:rsid w:val="002E4D79"/>
    <w:rsid w:val="002F3A05"/>
    <w:rsid w:val="002F54A7"/>
    <w:rsid w:val="002F5C3F"/>
    <w:rsid w:val="003023E4"/>
    <w:rsid w:val="003033E9"/>
    <w:rsid w:val="00304A59"/>
    <w:rsid w:val="00305491"/>
    <w:rsid w:val="00310BD0"/>
    <w:rsid w:val="0031401E"/>
    <w:rsid w:val="00314D77"/>
    <w:rsid w:val="00315726"/>
    <w:rsid w:val="00316AE9"/>
    <w:rsid w:val="00324E6A"/>
    <w:rsid w:val="00326FE6"/>
    <w:rsid w:val="0032765F"/>
    <w:rsid w:val="00340BA4"/>
    <w:rsid w:val="00351BBB"/>
    <w:rsid w:val="0035488D"/>
    <w:rsid w:val="00374A4C"/>
    <w:rsid w:val="00375203"/>
    <w:rsid w:val="00375739"/>
    <w:rsid w:val="00377D8E"/>
    <w:rsid w:val="003800D1"/>
    <w:rsid w:val="00381810"/>
    <w:rsid w:val="00387A8C"/>
    <w:rsid w:val="003908A7"/>
    <w:rsid w:val="003A6FD8"/>
    <w:rsid w:val="003B41FB"/>
    <w:rsid w:val="003B43F5"/>
    <w:rsid w:val="003D2B90"/>
    <w:rsid w:val="003D7438"/>
    <w:rsid w:val="003D778D"/>
    <w:rsid w:val="003F16CA"/>
    <w:rsid w:val="003F232A"/>
    <w:rsid w:val="00405FCC"/>
    <w:rsid w:val="00412106"/>
    <w:rsid w:val="00414DEA"/>
    <w:rsid w:val="004211C7"/>
    <w:rsid w:val="00423D27"/>
    <w:rsid w:val="00437A1F"/>
    <w:rsid w:val="00455C80"/>
    <w:rsid w:val="00461288"/>
    <w:rsid w:val="004627C6"/>
    <w:rsid w:val="004636AE"/>
    <w:rsid w:val="00466C0B"/>
    <w:rsid w:val="00466DAC"/>
    <w:rsid w:val="00475480"/>
    <w:rsid w:val="004769AA"/>
    <w:rsid w:val="004813DF"/>
    <w:rsid w:val="00481C3F"/>
    <w:rsid w:val="0048234A"/>
    <w:rsid w:val="0048331D"/>
    <w:rsid w:val="00492319"/>
    <w:rsid w:val="004A0429"/>
    <w:rsid w:val="004A5A7A"/>
    <w:rsid w:val="004B0E7C"/>
    <w:rsid w:val="004C15C1"/>
    <w:rsid w:val="004C530F"/>
    <w:rsid w:val="004C6C57"/>
    <w:rsid w:val="004E0FEA"/>
    <w:rsid w:val="004E27D0"/>
    <w:rsid w:val="004E5A06"/>
    <w:rsid w:val="004F2D57"/>
    <w:rsid w:val="00502250"/>
    <w:rsid w:val="0051069B"/>
    <w:rsid w:val="00511EC7"/>
    <w:rsid w:val="00513A66"/>
    <w:rsid w:val="00515A72"/>
    <w:rsid w:val="00516AEA"/>
    <w:rsid w:val="00531A04"/>
    <w:rsid w:val="005361AB"/>
    <w:rsid w:val="00550F10"/>
    <w:rsid w:val="00553D06"/>
    <w:rsid w:val="00573078"/>
    <w:rsid w:val="00583A7D"/>
    <w:rsid w:val="005848E7"/>
    <w:rsid w:val="0059405D"/>
    <w:rsid w:val="005B2ECB"/>
    <w:rsid w:val="005C113C"/>
    <w:rsid w:val="005C3DC3"/>
    <w:rsid w:val="005C6F7E"/>
    <w:rsid w:val="005D3491"/>
    <w:rsid w:val="005E638E"/>
    <w:rsid w:val="005F2E94"/>
    <w:rsid w:val="005F4A0B"/>
    <w:rsid w:val="00601054"/>
    <w:rsid w:val="00604FD9"/>
    <w:rsid w:val="00605845"/>
    <w:rsid w:val="0060651E"/>
    <w:rsid w:val="00606746"/>
    <w:rsid w:val="0061451C"/>
    <w:rsid w:val="00623B27"/>
    <w:rsid w:val="00641274"/>
    <w:rsid w:val="00652939"/>
    <w:rsid w:val="006570D7"/>
    <w:rsid w:val="00660E2F"/>
    <w:rsid w:val="00663903"/>
    <w:rsid w:val="00664EE7"/>
    <w:rsid w:val="0067238E"/>
    <w:rsid w:val="00672482"/>
    <w:rsid w:val="0068221F"/>
    <w:rsid w:val="00686349"/>
    <w:rsid w:val="00686E1C"/>
    <w:rsid w:val="00695B33"/>
    <w:rsid w:val="006A1AE3"/>
    <w:rsid w:val="006A441D"/>
    <w:rsid w:val="006A5D59"/>
    <w:rsid w:val="006B1848"/>
    <w:rsid w:val="006B1A8C"/>
    <w:rsid w:val="006B608A"/>
    <w:rsid w:val="006E30D1"/>
    <w:rsid w:val="006F346E"/>
    <w:rsid w:val="00700D4C"/>
    <w:rsid w:val="007040DF"/>
    <w:rsid w:val="007202E8"/>
    <w:rsid w:val="007254D9"/>
    <w:rsid w:val="00726318"/>
    <w:rsid w:val="00732433"/>
    <w:rsid w:val="00735E87"/>
    <w:rsid w:val="00736508"/>
    <w:rsid w:val="00743B43"/>
    <w:rsid w:val="00747A01"/>
    <w:rsid w:val="0075152E"/>
    <w:rsid w:val="0075283E"/>
    <w:rsid w:val="00754B30"/>
    <w:rsid w:val="00754DE0"/>
    <w:rsid w:val="00764D15"/>
    <w:rsid w:val="00774854"/>
    <w:rsid w:val="00785046"/>
    <w:rsid w:val="007942BF"/>
    <w:rsid w:val="007C3DAD"/>
    <w:rsid w:val="007C4C36"/>
    <w:rsid w:val="007D4F2D"/>
    <w:rsid w:val="007D6060"/>
    <w:rsid w:val="007F59E5"/>
    <w:rsid w:val="007F5AB4"/>
    <w:rsid w:val="007F6DAF"/>
    <w:rsid w:val="007F739E"/>
    <w:rsid w:val="00805044"/>
    <w:rsid w:val="00805747"/>
    <w:rsid w:val="008117ED"/>
    <w:rsid w:val="00824252"/>
    <w:rsid w:val="008265B0"/>
    <w:rsid w:val="00826D76"/>
    <w:rsid w:val="00833320"/>
    <w:rsid w:val="00835549"/>
    <w:rsid w:val="00835E07"/>
    <w:rsid w:val="00840770"/>
    <w:rsid w:val="00872402"/>
    <w:rsid w:val="00872542"/>
    <w:rsid w:val="00875100"/>
    <w:rsid w:val="00876D66"/>
    <w:rsid w:val="00882469"/>
    <w:rsid w:val="0089253B"/>
    <w:rsid w:val="00893BB7"/>
    <w:rsid w:val="008A729C"/>
    <w:rsid w:val="008B4143"/>
    <w:rsid w:val="008C536F"/>
    <w:rsid w:val="008D1520"/>
    <w:rsid w:val="008D2EE1"/>
    <w:rsid w:val="008D4D48"/>
    <w:rsid w:val="008E3E75"/>
    <w:rsid w:val="008E4FED"/>
    <w:rsid w:val="00903779"/>
    <w:rsid w:val="009040BE"/>
    <w:rsid w:val="0090420F"/>
    <w:rsid w:val="009149E8"/>
    <w:rsid w:val="00914E51"/>
    <w:rsid w:val="00917C1A"/>
    <w:rsid w:val="00922867"/>
    <w:rsid w:val="009405CB"/>
    <w:rsid w:val="00941D26"/>
    <w:rsid w:val="009437A5"/>
    <w:rsid w:val="009547FF"/>
    <w:rsid w:val="00961095"/>
    <w:rsid w:val="00981FD4"/>
    <w:rsid w:val="009821B5"/>
    <w:rsid w:val="009855A6"/>
    <w:rsid w:val="009911A8"/>
    <w:rsid w:val="00993B85"/>
    <w:rsid w:val="009B4074"/>
    <w:rsid w:val="009D16C2"/>
    <w:rsid w:val="009D5AF2"/>
    <w:rsid w:val="009D7E8A"/>
    <w:rsid w:val="009F5F05"/>
    <w:rsid w:val="00A05D38"/>
    <w:rsid w:val="00A134F9"/>
    <w:rsid w:val="00A13843"/>
    <w:rsid w:val="00A15838"/>
    <w:rsid w:val="00A17EB9"/>
    <w:rsid w:val="00A257F6"/>
    <w:rsid w:val="00A25FF5"/>
    <w:rsid w:val="00A341AB"/>
    <w:rsid w:val="00A51353"/>
    <w:rsid w:val="00A5291D"/>
    <w:rsid w:val="00A52C4A"/>
    <w:rsid w:val="00A52CF1"/>
    <w:rsid w:val="00A541F1"/>
    <w:rsid w:val="00A6375D"/>
    <w:rsid w:val="00A6547D"/>
    <w:rsid w:val="00A71B67"/>
    <w:rsid w:val="00A96D4E"/>
    <w:rsid w:val="00AA0E8B"/>
    <w:rsid w:val="00AA47C1"/>
    <w:rsid w:val="00AA4BBA"/>
    <w:rsid w:val="00AB5363"/>
    <w:rsid w:val="00AC0F47"/>
    <w:rsid w:val="00AD08DA"/>
    <w:rsid w:val="00AD2A76"/>
    <w:rsid w:val="00AE2611"/>
    <w:rsid w:val="00AE4223"/>
    <w:rsid w:val="00AE5511"/>
    <w:rsid w:val="00B12867"/>
    <w:rsid w:val="00B15645"/>
    <w:rsid w:val="00B16EC3"/>
    <w:rsid w:val="00B20F28"/>
    <w:rsid w:val="00B25E9F"/>
    <w:rsid w:val="00B416CA"/>
    <w:rsid w:val="00B46AA8"/>
    <w:rsid w:val="00B51BF3"/>
    <w:rsid w:val="00B61B1A"/>
    <w:rsid w:val="00B71458"/>
    <w:rsid w:val="00B71478"/>
    <w:rsid w:val="00B75C5F"/>
    <w:rsid w:val="00B81D4C"/>
    <w:rsid w:val="00B82123"/>
    <w:rsid w:val="00B90D7B"/>
    <w:rsid w:val="00B940C1"/>
    <w:rsid w:val="00B9513A"/>
    <w:rsid w:val="00B9629E"/>
    <w:rsid w:val="00BA2DA2"/>
    <w:rsid w:val="00BA5956"/>
    <w:rsid w:val="00BA6044"/>
    <w:rsid w:val="00BB1BAC"/>
    <w:rsid w:val="00BC2462"/>
    <w:rsid w:val="00BC42B9"/>
    <w:rsid w:val="00BD207F"/>
    <w:rsid w:val="00BE33EF"/>
    <w:rsid w:val="00BE4192"/>
    <w:rsid w:val="00BF26D8"/>
    <w:rsid w:val="00BF5B78"/>
    <w:rsid w:val="00BF61BF"/>
    <w:rsid w:val="00BF6498"/>
    <w:rsid w:val="00C04C03"/>
    <w:rsid w:val="00C05235"/>
    <w:rsid w:val="00C0740A"/>
    <w:rsid w:val="00C11493"/>
    <w:rsid w:val="00C12468"/>
    <w:rsid w:val="00C17B96"/>
    <w:rsid w:val="00C23D8E"/>
    <w:rsid w:val="00C25035"/>
    <w:rsid w:val="00C352C3"/>
    <w:rsid w:val="00C3536F"/>
    <w:rsid w:val="00C35F97"/>
    <w:rsid w:val="00C46A61"/>
    <w:rsid w:val="00C520D5"/>
    <w:rsid w:val="00C65F65"/>
    <w:rsid w:val="00C70390"/>
    <w:rsid w:val="00C73D45"/>
    <w:rsid w:val="00C747D1"/>
    <w:rsid w:val="00C754B5"/>
    <w:rsid w:val="00C75760"/>
    <w:rsid w:val="00C75D3D"/>
    <w:rsid w:val="00C760E0"/>
    <w:rsid w:val="00C90F7A"/>
    <w:rsid w:val="00C95359"/>
    <w:rsid w:val="00CA03C8"/>
    <w:rsid w:val="00CA0C59"/>
    <w:rsid w:val="00CA1B2A"/>
    <w:rsid w:val="00CA2E37"/>
    <w:rsid w:val="00CA59AD"/>
    <w:rsid w:val="00CB1DE6"/>
    <w:rsid w:val="00CB3809"/>
    <w:rsid w:val="00CB7155"/>
    <w:rsid w:val="00CC1B56"/>
    <w:rsid w:val="00CD046A"/>
    <w:rsid w:val="00CD17E1"/>
    <w:rsid w:val="00CE0518"/>
    <w:rsid w:val="00CE4AAE"/>
    <w:rsid w:val="00CE6017"/>
    <w:rsid w:val="00CF35A2"/>
    <w:rsid w:val="00CF6128"/>
    <w:rsid w:val="00D03B69"/>
    <w:rsid w:val="00D04CE5"/>
    <w:rsid w:val="00D110EF"/>
    <w:rsid w:val="00D15FA5"/>
    <w:rsid w:val="00D21606"/>
    <w:rsid w:val="00D218DF"/>
    <w:rsid w:val="00D23BAD"/>
    <w:rsid w:val="00D23D46"/>
    <w:rsid w:val="00D25D5D"/>
    <w:rsid w:val="00D26984"/>
    <w:rsid w:val="00D302F8"/>
    <w:rsid w:val="00D53DB4"/>
    <w:rsid w:val="00D55907"/>
    <w:rsid w:val="00D55F95"/>
    <w:rsid w:val="00D64C28"/>
    <w:rsid w:val="00D80710"/>
    <w:rsid w:val="00D914DE"/>
    <w:rsid w:val="00D9262C"/>
    <w:rsid w:val="00DA7F34"/>
    <w:rsid w:val="00DB3455"/>
    <w:rsid w:val="00DC059D"/>
    <w:rsid w:val="00DC4AB7"/>
    <w:rsid w:val="00DD165F"/>
    <w:rsid w:val="00DD723E"/>
    <w:rsid w:val="00DE435A"/>
    <w:rsid w:val="00DF01D6"/>
    <w:rsid w:val="00DF5208"/>
    <w:rsid w:val="00E0151B"/>
    <w:rsid w:val="00E0226F"/>
    <w:rsid w:val="00E10A4A"/>
    <w:rsid w:val="00E12127"/>
    <w:rsid w:val="00E302D9"/>
    <w:rsid w:val="00E31DC8"/>
    <w:rsid w:val="00E36CB5"/>
    <w:rsid w:val="00E42002"/>
    <w:rsid w:val="00E4590A"/>
    <w:rsid w:val="00E4761A"/>
    <w:rsid w:val="00E52A17"/>
    <w:rsid w:val="00E5519A"/>
    <w:rsid w:val="00E57F7E"/>
    <w:rsid w:val="00E6228E"/>
    <w:rsid w:val="00E7013B"/>
    <w:rsid w:val="00E71540"/>
    <w:rsid w:val="00E72008"/>
    <w:rsid w:val="00E72BBD"/>
    <w:rsid w:val="00E7364C"/>
    <w:rsid w:val="00E74CC1"/>
    <w:rsid w:val="00E80D88"/>
    <w:rsid w:val="00E87666"/>
    <w:rsid w:val="00E946B3"/>
    <w:rsid w:val="00EB5CC5"/>
    <w:rsid w:val="00EB6AA4"/>
    <w:rsid w:val="00EC0289"/>
    <w:rsid w:val="00EC1270"/>
    <w:rsid w:val="00EC351E"/>
    <w:rsid w:val="00EC376D"/>
    <w:rsid w:val="00EC3C54"/>
    <w:rsid w:val="00ED26E4"/>
    <w:rsid w:val="00EE1A13"/>
    <w:rsid w:val="00EE57EF"/>
    <w:rsid w:val="00EE6AB3"/>
    <w:rsid w:val="00EF042A"/>
    <w:rsid w:val="00EF1073"/>
    <w:rsid w:val="00EF1D81"/>
    <w:rsid w:val="00EF556F"/>
    <w:rsid w:val="00F0324D"/>
    <w:rsid w:val="00F048CE"/>
    <w:rsid w:val="00F05BDB"/>
    <w:rsid w:val="00F0621C"/>
    <w:rsid w:val="00F2097D"/>
    <w:rsid w:val="00F26CB5"/>
    <w:rsid w:val="00F30494"/>
    <w:rsid w:val="00F35384"/>
    <w:rsid w:val="00F355E2"/>
    <w:rsid w:val="00F368F1"/>
    <w:rsid w:val="00F40C82"/>
    <w:rsid w:val="00F413BF"/>
    <w:rsid w:val="00F52498"/>
    <w:rsid w:val="00F56334"/>
    <w:rsid w:val="00F6047B"/>
    <w:rsid w:val="00F705B9"/>
    <w:rsid w:val="00F82FBF"/>
    <w:rsid w:val="00F87C24"/>
    <w:rsid w:val="00F95B36"/>
    <w:rsid w:val="00F95B3C"/>
    <w:rsid w:val="00FA1022"/>
    <w:rsid w:val="00FA1E39"/>
    <w:rsid w:val="00FA4EBB"/>
    <w:rsid w:val="00FB33E3"/>
    <w:rsid w:val="00FB5F56"/>
    <w:rsid w:val="00FC0014"/>
    <w:rsid w:val="00FC032D"/>
    <w:rsid w:val="00FC144F"/>
    <w:rsid w:val="00FC7F8C"/>
    <w:rsid w:val="00FD0322"/>
    <w:rsid w:val="00FD3D6C"/>
    <w:rsid w:val="00FF6926"/>
    <w:rsid w:val="115EA4FF"/>
    <w:rsid w:val="2CA09A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CD7D57"/>
  <w15:docId w15:val="{194B59BC-D249-4BE3-A81C-C70CE0DBD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0A4A"/>
    <w:rPr>
      <w:rFonts w:ascii="Arial" w:hAnsi="Arial"/>
    </w:rPr>
  </w:style>
  <w:style w:type="paragraph" w:styleId="Heading1">
    <w:name w:val="heading 1"/>
    <w:basedOn w:val="Normal"/>
    <w:next w:val="Normal"/>
    <w:link w:val="Heading1Char"/>
    <w:uiPriority w:val="9"/>
    <w:qFormat/>
    <w:rsid w:val="00805044"/>
    <w:pPr>
      <w:keepNext/>
      <w:keepLines/>
      <w:numPr>
        <w:numId w:val="14"/>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5044"/>
    <w:pPr>
      <w:keepNext/>
      <w:keepLines/>
      <w:numPr>
        <w:ilvl w:val="1"/>
        <w:numId w:val="14"/>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774854"/>
    <w:pPr>
      <w:keepNext/>
      <w:keepLines/>
      <w:numPr>
        <w:ilvl w:val="2"/>
        <w:numId w:val="14"/>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774854"/>
    <w:pPr>
      <w:keepNext/>
      <w:keepLines/>
      <w:numPr>
        <w:ilvl w:val="3"/>
        <w:numId w:val="14"/>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245238"/>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5044"/>
    <w:pPr>
      <w:keepNext/>
      <w:keepLines/>
      <w:numPr>
        <w:ilvl w:val="5"/>
        <w:numId w:val="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5044"/>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504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04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854"/>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74854"/>
    <w:rPr>
      <w:rFonts w:ascii="Arial" w:eastAsiaTheme="majorEastAsia" w:hAnsi="Arial" w:cstheme="majorBidi"/>
      <w:b/>
      <w:bCs/>
      <w:color w:val="4F81BD" w:themeColor="accent1"/>
      <w:sz w:val="26"/>
      <w:szCs w:val="26"/>
    </w:rPr>
  </w:style>
  <w:style w:type="paragraph" w:styleId="NormalWeb">
    <w:name w:val="Normal (Web)"/>
    <w:basedOn w:val="Normal"/>
    <w:uiPriority w:val="99"/>
    <w:semiHidden/>
    <w:unhideWhenUsed/>
    <w:rsid w:val="003157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15726"/>
  </w:style>
  <w:style w:type="paragraph" w:styleId="Subtitle">
    <w:name w:val="Subtitle"/>
    <w:basedOn w:val="Normal"/>
    <w:next w:val="Normal"/>
    <w:link w:val="SubtitleChar"/>
    <w:uiPriority w:val="11"/>
    <w:qFormat/>
    <w:rsid w:val="00774854"/>
    <w:pPr>
      <w:numPr>
        <w:ilvl w:val="1"/>
      </w:numPr>
    </w:pPr>
    <w:rPr>
      <w:rFonts w:eastAsiaTheme="majorEastAsia"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74854"/>
    <w:rPr>
      <w:rFonts w:ascii="Arial" w:eastAsiaTheme="majorEastAsia" w:hAnsi="Arial"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774854"/>
    <w:rPr>
      <w:rFonts w:ascii="Arial" w:eastAsiaTheme="majorEastAsia" w:hAnsi="Arial" w:cstheme="majorBidi"/>
      <w:b/>
      <w:bCs/>
      <w:color w:val="4F81BD" w:themeColor="accent1"/>
    </w:rPr>
  </w:style>
  <w:style w:type="paragraph" w:customStyle="1" w:styleId="Normal1">
    <w:name w:val="Normal1"/>
    <w:rsid w:val="00F0324D"/>
    <w:pPr>
      <w:spacing w:after="0"/>
    </w:pPr>
    <w:rPr>
      <w:rFonts w:ascii="Arial" w:eastAsia="Arial" w:hAnsi="Arial" w:cs="Arial"/>
      <w:color w:val="000000"/>
    </w:rPr>
  </w:style>
  <w:style w:type="character" w:styleId="CommentReference">
    <w:name w:val="annotation reference"/>
    <w:basedOn w:val="DefaultParagraphFont"/>
    <w:uiPriority w:val="99"/>
    <w:semiHidden/>
    <w:unhideWhenUsed/>
    <w:rsid w:val="001067C1"/>
    <w:rPr>
      <w:sz w:val="16"/>
      <w:szCs w:val="16"/>
    </w:rPr>
  </w:style>
  <w:style w:type="paragraph" w:styleId="CommentText">
    <w:name w:val="annotation text"/>
    <w:basedOn w:val="Normal"/>
    <w:link w:val="CommentTextChar"/>
    <w:uiPriority w:val="99"/>
    <w:semiHidden/>
    <w:unhideWhenUsed/>
    <w:rsid w:val="001067C1"/>
    <w:pPr>
      <w:spacing w:after="0" w:line="240" w:lineRule="auto"/>
    </w:pPr>
    <w:rPr>
      <w:rFonts w:eastAsia="Arial" w:cs="Arial"/>
      <w:color w:val="000000"/>
      <w:sz w:val="20"/>
      <w:szCs w:val="20"/>
    </w:rPr>
  </w:style>
  <w:style w:type="character" w:customStyle="1" w:styleId="CommentTextChar">
    <w:name w:val="Comment Text Char"/>
    <w:basedOn w:val="DefaultParagraphFont"/>
    <w:link w:val="CommentText"/>
    <w:uiPriority w:val="99"/>
    <w:semiHidden/>
    <w:rsid w:val="001067C1"/>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106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67C1"/>
    <w:rPr>
      <w:rFonts w:ascii="Tahoma" w:hAnsi="Tahoma" w:cs="Tahoma"/>
      <w:sz w:val="16"/>
      <w:szCs w:val="16"/>
    </w:rPr>
  </w:style>
  <w:style w:type="character" w:customStyle="1" w:styleId="Heading4Char">
    <w:name w:val="Heading 4 Char"/>
    <w:basedOn w:val="DefaultParagraphFont"/>
    <w:link w:val="Heading4"/>
    <w:uiPriority w:val="9"/>
    <w:rsid w:val="00774854"/>
    <w:rPr>
      <w:rFonts w:ascii="Arial" w:eastAsiaTheme="majorEastAsia" w:hAnsi="Arial" w:cstheme="majorBidi"/>
      <w:b/>
      <w:bCs/>
      <w:i/>
      <w:iCs/>
      <w:color w:val="4F81BD" w:themeColor="accent1"/>
    </w:rPr>
  </w:style>
  <w:style w:type="character" w:customStyle="1" w:styleId="Heading5Char">
    <w:name w:val="Heading 5 Char"/>
    <w:basedOn w:val="DefaultParagraphFont"/>
    <w:link w:val="Heading5"/>
    <w:uiPriority w:val="9"/>
    <w:rsid w:val="00245238"/>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unhideWhenUsed/>
    <w:qFormat/>
    <w:rsid w:val="00872542"/>
    <w:pPr>
      <w:numPr>
        <w:numId w:val="0"/>
      </w:numPr>
      <w:outlineLvl w:val="9"/>
    </w:pPr>
  </w:style>
  <w:style w:type="paragraph" w:styleId="TOC1">
    <w:name w:val="toc 1"/>
    <w:basedOn w:val="Normal"/>
    <w:next w:val="Normal"/>
    <w:autoRedefine/>
    <w:uiPriority w:val="39"/>
    <w:unhideWhenUsed/>
    <w:rsid w:val="00872542"/>
    <w:pPr>
      <w:spacing w:after="100"/>
    </w:pPr>
  </w:style>
  <w:style w:type="paragraph" w:styleId="TOC2">
    <w:name w:val="toc 2"/>
    <w:basedOn w:val="Normal"/>
    <w:next w:val="Normal"/>
    <w:autoRedefine/>
    <w:uiPriority w:val="39"/>
    <w:unhideWhenUsed/>
    <w:rsid w:val="00872542"/>
    <w:pPr>
      <w:spacing w:after="100"/>
      <w:ind w:left="220"/>
    </w:pPr>
  </w:style>
  <w:style w:type="paragraph" w:styleId="TOC3">
    <w:name w:val="toc 3"/>
    <w:basedOn w:val="Normal"/>
    <w:next w:val="Normal"/>
    <w:autoRedefine/>
    <w:uiPriority w:val="39"/>
    <w:unhideWhenUsed/>
    <w:rsid w:val="00872542"/>
    <w:pPr>
      <w:spacing w:after="100"/>
      <w:ind w:left="440"/>
    </w:pPr>
  </w:style>
  <w:style w:type="character" w:styleId="Hyperlink">
    <w:name w:val="Hyperlink"/>
    <w:basedOn w:val="DefaultParagraphFont"/>
    <w:uiPriority w:val="99"/>
    <w:unhideWhenUsed/>
    <w:rsid w:val="00872542"/>
    <w:rPr>
      <w:color w:val="0000FF" w:themeColor="hyperlink"/>
      <w:u w:val="single"/>
    </w:rPr>
  </w:style>
  <w:style w:type="paragraph" w:styleId="TOC4">
    <w:name w:val="toc 4"/>
    <w:basedOn w:val="Normal"/>
    <w:next w:val="Normal"/>
    <w:autoRedefine/>
    <w:uiPriority w:val="39"/>
    <w:unhideWhenUsed/>
    <w:rsid w:val="00FA4EBB"/>
    <w:pPr>
      <w:spacing w:after="100"/>
      <w:ind w:left="660"/>
    </w:pPr>
  </w:style>
  <w:style w:type="paragraph" w:styleId="TOC5">
    <w:name w:val="toc 5"/>
    <w:basedOn w:val="Normal"/>
    <w:next w:val="Normal"/>
    <w:autoRedefine/>
    <w:uiPriority w:val="39"/>
    <w:unhideWhenUsed/>
    <w:rsid w:val="00FA4EBB"/>
    <w:pPr>
      <w:spacing w:after="100"/>
      <w:ind w:left="880"/>
    </w:pPr>
  </w:style>
  <w:style w:type="paragraph" w:styleId="ListParagraph">
    <w:name w:val="List Paragraph"/>
    <w:basedOn w:val="Normal"/>
    <w:uiPriority w:val="34"/>
    <w:qFormat/>
    <w:rsid w:val="00DA7F34"/>
    <w:pPr>
      <w:ind w:left="720"/>
      <w:contextualSpacing/>
    </w:pPr>
  </w:style>
  <w:style w:type="paragraph" w:styleId="Bibliography">
    <w:name w:val="Bibliography"/>
    <w:basedOn w:val="Normal"/>
    <w:next w:val="Normal"/>
    <w:uiPriority w:val="37"/>
    <w:unhideWhenUsed/>
    <w:rsid w:val="009405CB"/>
    <w:pPr>
      <w:spacing w:after="0" w:line="240" w:lineRule="auto"/>
      <w:ind w:left="720" w:hanging="720"/>
    </w:pPr>
  </w:style>
  <w:style w:type="paragraph" w:styleId="EndnoteText">
    <w:name w:val="endnote text"/>
    <w:basedOn w:val="Normal"/>
    <w:link w:val="EndnoteTextChar"/>
    <w:uiPriority w:val="99"/>
    <w:semiHidden/>
    <w:unhideWhenUsed/>
    <w:rsid w:val="001154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154A7"/>
    <w:rPr>
      <w:sz w:val="20"/>
      <w:szCs w:val="20"/>
    </w:rPr>
  </w:style>
  <w:style w:type="character" w:styleId="EndnoteReference">
    <w:name w:val="endnote reference"/>
    <w:basedOn w:val="DefaultParagraphFont"/>
    <w:uiPriority w:val="99"/>
    <w:semiHidden/>
    <w:unhideWhenUsed/>
    <w:rsid w:val="001154A7"/>
    <w:rPr>
      <w:vertAlign w:val="superscript"/>
    </w:rPr>
  </w:style>
  <w:style w:type="paragraph" w:styleId="CommentSubject">
    <w:name w:val="annotation subject"/>
    <w:basedOn w:val="CommentText"/>
    <w:next w:val="CommentText"/>
    <w:link w:val="CommentSubjectChar"/>
    <w:uiPriority w:val="99"/>
    <w:semiHidden/>
    <w:unhideWhenUsed/>
    <w:rsid w:val="008D2EE1"/>
    <w:pPr>
      <w:spacing w:after="200"/>
    </w:pPr>
    <w:rPr>
      <w:rFonts w:asciiTheme="minorHAnsi" w:eastAsiaTheme="minorHAnsi" w:hAnsiTheme="minorHAnsi" w:cstheme="minorBidi"/>
      <w:b/>
      <w:bCs/>
      <w:color w:val="auto"/>
    </w:rPr>
  </w:style>
  <w:style w:type="character" w:customStyle="1" w:styleId="CommentSubjectChar">
    <w:name w:val="Comment Subject Char"/>
    <w:basedOn w:val="CommentTextChar"/>
    <w:link w:val="CommentSubject"/>
    <w:uiPriority w:val="99"/>
    <w:semiHidden/>
    <w:rsid w:val="008D2EE1"/>
    <w:rPr>
      <w:rFonts w:ascii="Arial" w:eastAsia="Arial" w:hAnsi="Arial" w:cs="Arial"/>
      <w:b/>
      <w:bCs/>
      <w:color w:val="000000"/>
      <w:sz w:val="20"/>
      <w:szCs w:val="20"/>
    </w:rPr>
  </w:style>
  <w:style w:type="character" w:customStyle="1" w:styleId="Heading6Char">
    <w:name w:val="Heading 6 Char"/>
    <w:basedOn w:val="DefaultParagraphFont"/>
    <w:link w:val="Heading6"/>
    <w:uiPriority w:val="9"/>
    <w:semiHidden/>
    <w:rsid w:val="0080504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0504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050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50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02250"/>
    <w:pPr>
      <w:spacing w:line="240" w:lineRule="auto"/>
    </w:pPr>
    <w:rPr>
      <w:i/>
      <w:iCs/>
      <w:color w:val="1F497D" w:themeColor="text2"/>
      <w:sz w:val="18"/>
      <w:szCs w:val="18"/>
    </w:rPr>
  </w:style>
  <w:style w:type="paragraph" w:styleId="ListBullet">
    <w:name w:val="List Bullet"/>
    <w:basedOn w:val="Normal"/>
    <w:uiPriority w:val="99"/>
    <w:unhideWhenUsed/>
    <w:rsid w:val="00747A01"/>
    <w:pPr>
      <w:numPr>
        <w:numId w:val="15"/>
      </w:numPr>
      <w:contextualSpacing/>
    </w:pPr>
  </w:style>
  <w:style w:type="character" w:styleId="FollowedHyperlink">
    <w:name w:val="FollowedHyperlink"/>
    <w:basedOn w:val="DefaultParagraphFont"/>
    <w:uiPriority w:val="99"/>
    <w:semiHidden/>
    <w:unhideWhenUsed/>
    <w:rsid w:val="00BF26D8"/>
    <w:rPr>
      <w:color w:val="800080" w:themeColor="followedHyperlink"/>
      <w:u w:val="single"/>
    </w:rPr>
  </w:style>
  <w:style w:type="paragraph" w:styleId="Header">
    <w:name w:val="header"/>
    <w:basedOn w:val="Normal"/>
    <w:link w:val="HeaderChar"/>
    <w:uiPriority w:val="99"/>
    <w:semiHidden/>
    <w:unhideWhenUsed/>
    <w:rsid w:val="001E0A2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0A2E"/>
    <w:rPr>
      <w:rFonts w:ascii="Arial" w:hAnsi="Arial"/>
    </w:rPr>
  </w:style>
  <w:style w:type="paragraph" w:styleId="Footer">
    <w:name w:val="footer"/>
    <w:basedOn w:val="Normal"/>
    <w:link w:val="FooterChar"/>
    <w:uiPriority w:val="99"/>
    <w:semiHidden/>
    <w:unhideWhenUsed/>
    <w:rsid w:val="001E0A2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0A2E"/>
    <w:rPr>
      <w:rFonts w:ascii="Arial" w:hAnsi="Arial"/>
    </w:rPr>
  </w:style>
  <w:style w:type="paragraph" w:styleId="Revision">
    <w:name w:val="Revision"/>
    <w:hidden/>
    <w:uiPriority w:val="99"/>
    <w:semiHidden/>
    <w:rsid w:val="00B90D7B"/>
    <w:pPr>
      <w:spacing w:after="0" w:line="240" w:lineRule="auto"/>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896">
      <w:bodyDiv w:val="1"/>
      <w:marLeft w:val="0"/>
      <w:marRight w:val="0"/>
      <w:marTop w:val="0"/>
      <w:marBottom w:val="0"/>
      <w:divBdr>
        <w:top w:val="none" w:sz="0" w:space="0" w:color="auto"/>
        <w:left w:val="none" w:sz="0" w:space="0" w:color="auto"/>
        <w:bottom w:val="none" w:sz="0" w:space="0" w:color="auto"/>
        <w:right w:val="none" w:sz="0" w:space="0" w:color="auto"/>
      </w:divBdr>
    </w:div>
    <w:div w:id="2242322">
      <w:bodyDiv w:val="1"/>
      <w:marLeft w:val="0"/>
      <w:marRight w:val="0"/>
      <w:marTop w:val="0"/>
      <w:marBottom w:val="0"/>
      <w:divBdr>
        <w:top w:val="none" w:sz="0" w:space="0" w:color="auto"/>
        <w:left w:val="none" w:sz="0" w:space="0" w:color="auto"/>
        <w:bottom w:val="none" w:sz="0" w:space="0" w:color="auto"/>
        <w:right w:val="none" w:sz="0" w:space="0" w:color="auto"/>
      </w:divBdr>
    </w:div>
    <w:div w:id="3091299">
      <w:bodyDiv w:val="1"/>
      <w:marLeft w:val="0"/>
      <w:marRight w:val="0"/>
      <w:marTop w:val="0"/>
      <w:marBottom w:val="0"/>
      <w:divBdr>
        <w:top w:val="none" w:sz="0" w:space="0" w:color="auto"/>
        <w:left w:val="none" w:sz="0" w:space="0" w:color="auto"/>
        <w:bottom w:val="none" w:sz="0" w:space="0" w:color="auto"/>
        <w:right w:val="none" w:sz="0" w:space="0" w:color="auto"/>
      </w:divBdr>
    </w:div>
    <w:div w:id="4291246">
      <w:bodyDiv w:val="1"/>
      <w:marLeft w:val="0"/>
      <w:marRight w:val="0"/>
      <w:marTop w:val="0"/>
      <w:marBottom w:val="0"/>
      <w:divBdr>
        <w:top w:val="none" w:sz="0" w:space="0" w:color="auto"/>
        <w:left w:val="none" w:sz="0" w:space="0" w:color="auto"/>
        <w:bottom w:val="none" w:sz="0" w:space="0" w:color="auto"/>
        <w:right w:val="none" w:sz="0" w:space="0" w:color="auto"/>
      </w:divBdr>
    </w:div>
    <w:div w:id="4481066">
      <w:bodyDiv w:val="1"/>
      <w:marLeft w:val="0"/>
      <w:marRight w:val="0"/>
      <w:marTop w:val="0"/>
      <w:marBottom w:val="0"/>
      <w:divBdr>
        <w:top w:val="none" w:sz="0" w:space="0" w:color="auto"/>
        <w:left w:val="none" w:sz="0" w:space="0" w:color="auto"/>
        <w:bottom w:val="none" w:sz="0" w:space="0" w:color="auto"/>
        <w:right w:val="none" w:sz="0" w:space="0" w:color="auto"/>
      </w:divBdr>
    </w:div>
    <w:div w:id="5061341">
      <w:bodyDiv w:val="1"/>
      <w:marLeft w:val="0"/>
      <w:marRight w:val="0"/>
      <w:marTop w:val="0"/>
      <w:marBottom w:val="0"/>
      <w:divBdr>
        <w:top w:val="none" w:sz="0" w:space="0" w:color="auto"/>
        <w:left w:val="none" w:sz="0" w:space="0" w:color="auto"/>
        <w:bottom w:val="none" w:sz="0" w:space="0" w:color="auto"/>
        <w:right w:val="none" w:sz="0" w:space="0" w:color="auto"/>
      </w:divBdr>
    </w:div>
    <w:div w:id="5645068">
      <w:bodyDiv w:val="1"/>
      <w:marLeft w:val="0"/>
      <w:marRight w:val="0"/>
      <w:marTop w:val="0"/>
      <w:marBottom w:val="0"/>
      <w:divBdr>
        <w:top w:val="none" w:sz="0" w:space="0" w:color="auto"/>
        <w:left w:val="none" w:sz="0" w:space="0" w:color="auto"/>
        <w:bottom w:val="none" w:sz="0" w:space="0" w:color="auto"/>
        <w:right w:val="none" w:sz="0" w:space="0" w:color="auto"/>
      </w:divBdr>
    </w:div>
    <w:div w:id="6252885">
      <w:bodyDiv w:val="1"/>
      <w:marLeft w:val="0"/>
      <w:marRight w:val="0"/>
      <w:marTop w:val="0"/>
      <w:marBottom w:val="0"/>
      <w:divBdr>
        <w:top w:val="none" w:sz="0" w:space="0" w:color="auto"/>
        <w:left w:val="none" w:sz="0" w:space="0" w:color="auto"/>
        <w:bottom w:val="none" w:sz="0" w:space="0" w:color="auto"/>
        <w:right w:val="none" w:sz="0" w:space="0" w:color="auto"/>
      </w:divBdr>
    </w:div>
    <w:div w:id="9451420">
      <w:bodyDiv w:val="1"/>
      <w:marLeft w:val="0"/>
      <w:marRight w:val="0"/>
      <w:marTop w:val="0"/>
      <w:marBottom w:val="0"/>
      <w:divBdr>
        <w:top w:val="none" w:sz="0" w:space="0" w:color="auto"/>
        <w:left w:val="none" w:sz="0" w:space="0" w:color="auto"/>
        <w:bottom w:val="none" w:sz="0" w:space="0" w:color="auto"/>
        <w:right w:val="none" w:sz="0" w:space="0" w:color="auto"/>
      </w:divBdr>
    </w:div>
    <w:div w:id="11608467">
      <w:bodyDiv w:val="1"/>
      <w:marLeft w:val="0"/>
      <w:marRight w:val="0"/>
      <w:marTop w:val="0"/>
      <w:marBottom w:val="0"/>
      <w:divBdr>
        <w:top w:val="none" w:sz="0" w:space="0" w:color="auto"/>
        <w:left w:val="none" w:sz="0" w:space="0" w:color="auto"/>
        <w:bottom w:val="none" w:sz="0" w:space="0" w:color="auto"/>
        <w:right w:val="none" w:sz="0" w:space="0" w:color="auto"/>
      </w:divBdr>
    </w:div>
    <w:div w:id="11613000">
      <w:bodyDiv w:val="1"/>
      <w:marLeft w:val="0"/>
      <w:marRight w:val="0"/>
      <w:marTop w:val="0"/>
      <w:marBottom w:val="0"/>
      <w:divBdr>
        <w:top w:val="none" w:sz="0" w:space="0" w:color="auto"/>
        <w:left w:val="none" w:sz="0" w:space="0" w:color="auto"/>
        <w:bottom w:val="none" w:sz="0" w:space="0" w:color="auto"/>
        <w:right w:val="none" w:sz="0" w:space="0" w:color="auto"/>
      </w:divBdr>
    </w:div>
    <w:div w:id="13533142">
      <w:bodyDiv w:val="1"/>
      <w:marLeft w:val="0"/>
      <w:marRight w:val="0"/>
      <w:marTop w:val="0"/>
      <w:marBottom w:val="0"/>
      <w:divBdr>
        <w:top w:val="none" w:sz="0" w:space="0" w:color="auto"/>
        <w:left w:val="none" w:sz="0" w:space="0" w:color="auto"/>
        <w:bottom w:val="none" w:sz="0" w:space="0" w:color="auto"/>
        <w:right w:val="none" w:sz="0" w:space="0" w:color="auto"/>
      </w:divBdr>
    </w:div>
    <w:div w:id="15889026">
      <w:bodyDiv w:val="1"/>
      <w:marLeft w:val="0"/>
      <w:marRight w:val="0"/>
      <w:marTop w:val="0"/>
      <w:marBottom w:val="0"/>
      <w:divBdr>
        <w:top w:val="none" w:sz="0" w:space="0" w:color="auto"/>
        <w:left w:val="none" w:sz="0" w:space="0" w:color="auto"/>
        <w:bottom w:val="none" w:sz="0" w:space="0" w:color="auto"/>
        <w:right w:val="none" w:sz="0" w:space="0" w:color="auto"/>
      </w:divBdr>
    </w:div>
    <w:div w:id="19209452">
      <w:bodyDiv w:val="1"/>
      <w:marLeft w:val="0"/>
      <w:marRight w:val="0"/>
      <w:marTop w:val="0"/>
      <w:marBottom w:val="0"/>
      <w:divBdr>
        <w:top w:val="none" w:sz="0" w:space="0" w:color="auto"/>
        <w:left w:val="none" w:sz="0" w:space="0" w:color="auto"/>
        <w:bottom w:val="none" w:sz="0" w:space="0" w:color="auto"/>
        <w:right w:val="none" w:sz="0" w:space="0" w:color="auto"/>
      </w:divBdr>
    </w:div>
    <w:div w:id="20208279">
      <w:bodyDiv w:val="1"/>
      <w:marLeft w:val="0"/>
      <w:marRight w:val="0"/>
      <w:marTop w:val="0"/>
      <w:marBottom w:val="0"/>
      <w:divBdr>
        <w:top w:val="none" w:sz="0" w:space="0" w:color="auto"/>
        <w:left w:val="none" w:sz="0" w:space="0" w:color="auto"/>
        <w:bottom w:val="none" w:sz="0" w:space="0" w:color="auto"/>
        <w:right w:val="none" w:sz="0" w:space="0" w:color="auto"/>
      </w:divBdr>
    </w:div>
    <w:div w:id="21564694">
      <w:bodyDiv w:val="1"/>
      <w:marLeft w:val="0"/>
      <w:marRight w:val="0"/>
      <w:marTop w:val="0"/>
      <w:marBottom w:val="0"/>
      <w:divBdr>
        <w:top w:val="none" w:sz="0" w:space="0" w:color="auto"/>
        <w:left w:val="none" w:sz="0" w:space="0" w:color="auto"/>
        <w:bottom w:val="none" w:sz="0" w:space="0" w:color="auto"/>
        <w:right w:val="none" w:sz="0" w:space="0" w:color="auto"/>
      </w:divBdr>
    </w:div>
    <w:div w:id="21638868">
      <w:bodyDiv w:val="1"/>
      <w:marLeft w:val="0"/>
      <w:marRight w:val="0"/>
      <w:marTop w:val="0"/>
      <w:marBottom w:val="0"/>
      <w:divBdr>
        <w:top w:val="none" w:sz="0" w:space="0" w:color="auto"/>
        <w:left w:val="none" w:sz="0" w:space="0" w:color="auto"/>
        <w:bottom w:val="none" w:sz="0" w:space="0" w:color="auto"/>
        <w:right w:val="none" w:sz="0" w:space="0" w:color="auto"/>
      </w:divBdr>
    </w:div>
    <w:div w:id="21715711">
      <w:bodyDiv w:val="1"/>
      <w:marLeft w:val="0"/>
      <w:marRight w:val="0"/>
      <w:marTop w:val="0"/>
      <w:marBottom w:val="0"/>
      <w:divBdr>
        <w:top w:val="none" w:sz="0" w:space="0" w:color="auto"/>
        <w:left w:val="none" w:sz="0" w:space="0" w:color="auto"/>
        <w:bottom w:val="none" w:sz="0" w:space="0" w:color="auto"/>
        <w:right w:val="none" w:sz="0" w:space="0" w:color="auto"/>
      </w:divBdr>
    </w:div>
    <w:div w:id="21758423">
      <w:bodyDiv w:val="1"/>
      <w:marLeft w:val="0"/>
      <w:marRight w:val="0"/>
      <w:marTop w:val="0"/>
      <w:marBottom w:val="0"/>
      <w:divBdr>
        <w:top w:val="none" w:sz="0" w:space="0" w:color="auto"/>
        <w:left w:val="none" w:sz="0" w:space="0" w:color="auto"/>
        <w:bottom w:val="none" w:sz="0" w:space="0" w:color="auto"/>
        <w:right w:val="none" w:sz="0" w:space="0" w:color="auto"/>
      </w:divBdr>
    </w:div>
    <w:div w:id="24605528">
      <w:bodyDiv w:val="1"/>
      <w:marLeft w:val="0"/>
      <w:marRight w:val="0"/>
      <w:marTop w:val="0"/>
      <w:marBottom w:val="0"/>
      <w:divBdr>
        <w:top w:val="none" w:sz="0" w:space="0" w:color="auto"/>
        <w:left w:val="none" w:sz="0" w:space="0" w:color="auto"/>
        <w:bottom w:val="none" w:sz="0" w:space="0" w:color="auto"/>
        <w:right w:val="none" w:sz="0" w:space="0" w:color="auto"/>
      </w:divBdr>
    </w:div>
    <w:div w:id="25452451">
      <w:bodyDiv w:val="1"/>
      <w:marLeft w:val="0"/>
      <w:marRight w:val="0"/>
      <w:marTop w:val="0"/>
      <w:marBottom w:val="0"/>
      <w:divBdr>
        <w:top w:val="none" w:sz="0" w:space="0" w:color="auto"/>
        <w:left w:val="none" w:sz="0" w:space="0" w:color="auto"/>
        <w:bottom w:val="none" w:sz="0" w:space="0" w:color="auto"/>
        <w:right w:val="none" w:sz="0" w:space="0" w:color="auto"/>
      </w:divBdr>
    </w:div>
    <w:div w:id="28722519">
      <w:bodyDiv w:val="1"/>
      <w:marLeft w:val="0"/>
      <w:marRight w:val="0"/>
      <w:marTop w:val="0"/>
      <w:marBottom w:val="0"/>
      <w:divBdr>
        <w:top w:val="none" w:sz="0" w:space="0" w:color="auto"/>
        <w:left w:val="none" w:sz="0" w:space="0" w:color="auto"/>
        <w:bottom w:val="none" w:sz="0" w:space="0" w:color="auto"/>
        <w:right w:val="none" w:sz="0" w:space="0" w:color="auto"/>
      </w:divBdr>
    </w:div>
    <w:div w:id="32076178">
      <w:bodyDiv w:val="1"/>
      <w:marLeft w:val="0"/>
      <w:marRight w:val="0"/>
      <w:marTop w:val="0"/>
      <w:marBottom w:val="0"/>
      <w:divBdr>
        <w:top w:val="none" w:sz="0" w:space="0" w:color="auto"/>
        <w:left w:val="none" w:sz="0" w:space="0" w:color="auto"/>
        <w:bottom w:val="none" w:sz="0" w:space="0" w:color="auto"/>
        <w:right w:val="none" w:sz="0" w:space="0" w:color="auto"/>
      </w:divBdr>
    </w:div>
    <w:div w:id="32123615">
      <w:bodyDiv w:val="1"/>
      <w:marLeft w:val="0"/>
      <w:marRight w:val="0"/>
      <w:marTop w:val="0"/>
      <w:marBottom w:val="0"/>
      <w:divBdr>
        <w:top w:val="none" w:sz="0" w:space="0" w:color="auto"/>
        <w:left w:val="none" w:sz="0" w:space="0" w:color="auto"/>
        <w:bottom w:val="none" w:sz="0" w:space="0" w:color="auto"/>
        <w:right w:val="none" w:sz="0" w:space="0" w:color="auto"/>
      </w:divBdr>
    </w:div>
    <w:div w:id="32771823">
      <w:bodyDiv w:val="1"/>
      <w:marLeft w:val="0"/>
      <w:marRight w:val="0"/>
      <w:marTop w:val="0"/>
      <w:marBottom w:val="0"/>
      <w:divBdr>
        <w:top w:val="none" w:sz="0" w:space="0" w:color="auto"/>
        <w:left w:val="none" w:sz="0" w:space="0" w:color="auto"/>
        <w:bottom w:val="none" w:sz="0" w:space="0" w:color="auto"/>
        <w:right w:val="none" w:sz="0" w:space="0" w:color="auto"/>
      </w:divBdr>
    </w:div>
    <w:div w:id="33117815">
      <w:bodyDiv w:val="1"/>
      <w:marLeft w:val="0"/>
      <w:marRight w:val="0"/>
      <w:marTop w:val="0"/>
      <w:marBottom w:val="0"/>
      <w:divBdr>
        <w:top w:val="none" w:sz="0" w:space="0" w:color="auto"/>
        <w:left w:val="none" w:sz="0" w:space="0" w:color="auto"/>
        <w:bottom w:val="none" w:sz="0" w:space="0" w:color="auto"/>
        <w:right w:val="none" w:sz="0" w:space="0" w:color="auto"/>
      </w:divBdr>
    </w:div>
    <w:div w:id="33970281">
      <w:bodyDiv w:val="1"/>
      <w:marLeft w:val="0"/>
      <w:marRight w:val="0"/>
      <w:marTop w:val="0"/>
      <w:marBottom w:val="0"/>
      <w:divBdr>
        <w:top w:val="none" w:sz="0" w:space="0" w:color="auto"/>
        <w:left w:val="none" w:sz="0" w:space="0" w:color="auto"/>
        <w:bottom w:val="none" w:sz="0" w:space="0" w:color="auto"/>
        <w:right w:val="none" w:sz="0" w:space="0" w:color="auto"/>
      </w:divBdr>
    </w:div>
    <w:div w:id="34625396">
      <w:bodyDiv w:val="1"/>
      <w:marLeft w:val="0"/>
      <w:marRight w:val="0"/>
      <w:marTop w:val="0"/>
      <w:marBottom w:val="0"/>
      <w:divBdr>
        <w:top w:val="none" w:sz="0" w:space="0" w:color="auto"/>
        <w:left w:val="none" w:sz="0" w:space="0" w:color="auto"/>
        <w:bottom w:val="none" w:sz="0" w:space="0" w:color="auto"/>
        <w:right w:val="none" w:sz="0" w:space="0" w:color="auto"/>
      </w:divBdr>
    </w:div>
    <w:div w:id="36513609">
      <w:bodyDiv w:val="1"/>
      <w:marLeft w:val="0"/>
      <w:marRight w:val="0"/>
      <w:marTop w:val="0"/>
      <w:marBottom w:val="0"/>
      <w:divBdr>
        <w:top w:val="none" w:sz="0" w:space="0" w:color="auto"/>
        <w:left w:val="none" w:sz="0" w:space="0" w:color="auto"/>
        <w:bottom w:val="none" w:sz="0" w:space="0" w:color="auto"/>
        <w:right w:val="none" w:sz="0" w:space="0" w:color="auto"/>
      </w:divBdr>
    </w:div>
    <w:div w:id="37364838">
      <w:bodyDiv w:val="1"/>
      <w:marLeft w:val="0"/>
      <w:marRight w:val="0"/>
      <w:marTop w:val="0"/>
      <w:marBottom w:val="0"/>
      <w:divBdr>
        <w:top w:val="none" w:sz="0" w:space="0" w:color="auto"/>
        <w:left w:val="none" w:sz="0" w:space="0" w:color="auto"/>
        <w:bottom w:val="none" w:sz="0" w:space="0" w:color="auto"/>
        <w:right w:val="none" w:sz="0" w:space="0" w:color="auto"/>
      </w:divBdr>
    </w:div>
    <w:div w:id="38169489">
      <w:bodyDiv w:val="1"/>
      <w:marLeft w:val="0"/>
      <w:marRight w:val="0"/>
      <w:marTop w:val="0"/>
      <w:marBottom w:val="0"/>
      <w:divBdr>
        <w:top w:val="none" w:sz="0" w:space="0" w:color="auto"/>
        <w:left w:val="none" w:sz="0" w:space="0" w:color="auto"/>
        <w:bottom w:val="none" w:sz="0" w:space="0" w:color="auto"/>
        <w:right w:val="none" w:sz="0" w:space="0" w:color="auto"/>
      </w:divBdr>
    </w:div>
    <w:div w:id="41491861">
      <w:bodyDiv w:val="1"/>
      <w:marLeft w:val="0"/>
      <w:marRight w:val="0"/>
      <w:marTop w:val="0"/>
      <w:marBottom w:val="0"/>
      <w:divBdr>
        <w:top w:val="none" w:sz="0" w:space="0" w:color="auto"/>
        <w:left w:val="none" w:sz="0" w:space="0" w:color="auto"/>
        <w:bottom w:val="none" w:sz="0" w:space="0" w:color="auto"/>
        <w:right w:val="none" w:sz="0" w:space="0" w:color="auto"/>
      </w:divBdr>
    </w:div>
    <w:div w:id="42294304">
      <w:bodyDiv w:val="1"/>
      <w:marLeft w:val="0"/>
      <w:marRight w:val="0"/>
      <w:marTop w:val="0"/>
      <w:marBottom w:val="0"/>
      <w:divBdr>
        <w:top w:val="none" w:sz="0" w:space="0" w:color="auto"/>
        <w:left w:val="none" w:sz="0" w:space="0" w:color="auto"/>
        <w:bottom w:val="none" w:sz="0" w:space="0" w:color="auto"/>
        <w:right w:val="none" w:sz="0" w:space="0" w:color="auto"/>
      </w:divBdr>
    </w:div>
    <w:div w:id="42369004">
      <w:bodyDiv w:val="1"/>
      <w:marLeft w:val="0"/>
      <w:marRight w:val="0"/>
      <w:marTop w:val="0"/>
      <w:marBottom w:val="0"/>
      <w:divBdr>
        <w:top w:val="none" w:sz="0" w:space="0" w:color="auto"/>
        <w:left w:val="none" w:sz="0" w:space="0" w:color="auto"/>
        <w:bottom w:val="none" w:sz="0" w:space="0" w:color="auto"/>
        <w:right w:val="none" w:sz="0" w:space="0" w:color="auto"/>
      </w:divBdr>
    </w:div>
    <w:div w:id="42946861">
      <w:bodyDiv w:val="1"/>
      <w:marLeft w:val="0"/>
      <w:marRight w:val="0"/>
      <w:marTop w:val="0"/>
      <w:marBottom w:val="0"/>
      <w:divBdr>
        <w:top w:val="none" w:sz="0" w:space="0" w:color="auto"/>
        <w:left w:val="none" w:sz="0" w:space="0" w:color="auto"/>
        <w:bottom w:val="none" w:sz="0" w:space="0" w:color="auto"/>
        <w:right w:val="none" w:sz="0" w:space="0" w:color="auto"/>
      </w:divBdr>
    </w:div>
    <w:div w:id="48847708">
      <w:bodyDiv w:val="1"/>
      <w:marLeft w:val="0"/>
      <w:marRight w:val="0"/>
      <w:marTop w:val="0"/>
      <w:marBottom w:val="0"/>
      <w:divBdr>
        <w:top w:val="none" w:sz="0" w:space="0" w:color="auto"/>
        <w:left w:val="none" w:sz="0" w:space="0" w:color="auto"/>
        <w:bottom w:val="none" w:sz="0" w:space="0" w:color="auto"/>
        <w:right w:val="none" w:sz="0" w:space="0" w:color="auto"/>
      </w:divBdr>
    </w:div>
    <w:div w:id="49233011">
      <w:bodyDiv w:val="1"/>
      <w:marLeft w:val="0"/>
      <w:marRight w:val="0"/>
      <w:marTop w:val="0"/>
      <w:marBottom w:val="0"/>
      <w:divBdr>
        <w:top w:val="none" w:sz="0" w:space="0" w:color="auto"/>
        <w:left w:val="none" w:sz="0" w:space="0" w:color="auto"/>
        <w:bottom w:val="none" w:sz="0" w:space="0" w:color="auto"/>
        <w:right w:val="none" w:sz="0" w:space="0" w:color="auto"/>
      </w:divBdr>
    </w:div>
    <w:div w:id="50350554">
      <w:bodyDiv w:val="1"/>
      <w:marLeft w:val="0"/>
      <w:marRight w:val="0"/>
      <w:marTop w:val="0"/>
      <w:marBottom w:val="0"/>
      <w:divBdr>
        <w:top w:val="none" w:sz="0" w:space="0" w:color="auto"/>
        <w:left w:val="none" w:sz="0" w:space="0" w:color="auto"/>
        <w:bottom w:val="none" w:sz="0" w:space="0" w:color="auto"/>
        <w:right w:val="none" w:sz="0" w:space="0" w:color="auto"/>
      </w:divBdr>
    </w:div>
    <w:div w:id="50620302">
      <w:bodyDiv w:val="1"/>
      <w:marLeft w:val="0"/>
      <w:marRight w:val="0"/>
      <w:marTop w:val="0"/>
      <w:marBottom w:val="0"/>
      <w:divBdr>
        <w:top w:val="none" w:sz="0" w:space="0" w:color="auto"/>
        <w:left w:val="none" w:sz="0" w:space="0" w:color="auto"/>
        <w:bottom w:val="none" w:sz="0" w:space="0" w:color="auto"/>
        <w:right w:val="none" w:sz="0" w:space="0" w:color="auto"/>
      </w:divBdr>
    </w:div>
    <w:div w:id="52394211">
      <w:bodyDiv w:val="1"/>
      <w:marLeft w:val="0"/>
      <w:marRight w:val="0"/>
      <w:marTop w:val="0"/>
      <w:marBottom w:val="0"/>
      <w:divBdr>
        <w:top w:val="none" w:sz="0" w:space="0" w:color="auto"/>
        <w:left w:val="none" w:sz="0" w:space="0" w:color="auto"/>
        <w:bottom w:val="none" w:sz="0" w:space="0" w:color="auto"/>
        <w:right w:val="none" w:sz="0" w:space="0" w:color="auto"/>
      </w:divBdr>
    </w:div>
    <w:div w:id="52851353">
      <w:bodyDiv w:val="1"/>
      <w:marLeft w:val="0"/>
      <w:marRight w:val="0"/>
      <w:marTop w:val="0"/>
      <w:marBottom w:val="0"/>
      <w:divBdr>
        <w:top w:val="none" w:sz="0" w:space="0" w:color="auto"/>
        <w:left w:val="none" w:sz="0" w:space="0" w:color="auto"/>
        <w:bottom w:val="none" w:sz="0" w:space="0" w:color="auto"/>
        <w:right w:val="none" w:sz="0" w:space="0" w:color="auto"/>
      </w:divBdr>
    </w:div>
    <w:div w:id="53549985">
      <w:bodyDiv w:val="1"/>
      <w:marLeft w:val="0"/>
      <w:marRight w:val="0"/>
      <w:marTop w:val="0"/>
      <w:marBottom w:val="0"/>
      <w:divBdr>
        <w:top w:val="none" w:sz="0" w:space="0" w:color="auto"/>
        <w:left w:val="none" w:sz="0" w:space="0" w:color="auto"/>
        <w:bottom w:val="none" w:sz="0" w:space="0" w:color="auto"/>
        <w:right w:val="none" w:sz="0" w:space="0" w:color="auto"/>
      </w:divBdr>
    </w:div>
    <w:div w:id="55057952">
      <w:bodyDiv w:val="1"/>
      <w:marLeft w:val="0"/>
      <w:marRight w:val="0"/>
      <w:marTop w:val="0"/>
      <w:marBottom w:val="0"/>
      <w:divBdr>
        <w:top w:val="none" w:sz="0" w:space="0" w:color="auto"/>
        <w:left w:val="none" w:sz="0" w:space="0" w:color="auto"/>
        <w:bottom w:val="none" w:sz="0" w:space="0" w:color="auto"/>
        <w:right w:val="none" w:sz="0" w:space="0" w:color="auto"/>
      </w:divBdr>
    </w:div>
    <w:div w:id="55590859">
      <w:bodyDiv w:val="1"/>
      <w:marLeft w:val="0"/>
      <w:marRight w:val="0"/>
      <w:marTop w:val="0"/>
      <w:marBottom w:val="0"/>
      <w:divBdr>
        <w:top w:val="none" w:sz="0" w:space="0" w:color="auto"/>
        <w:left w:val="none" w:sz="0" w:space="0" w:color="auto"/>
        <w:bottom w:val="none" w:sz="0" w:space="0" w:color="auto"/>
        <w:right w:val="none" w:sz="0" w:space="0" w:color="auto"/>
      </w:divBdr>
    </w:div>
    <w:div w:id="57674294">
      <w:bodyDiv w:val="1"/>
      <w:marLeft w:val="0"/>
      <w:marRight w:val="0"/>
      <w:marTop w:val="0"/>
      <w:marBottom w:val="0"/>
      <w:divBdr>
        <w:top w:val="none" w:sz="0" w:space="0" w:color="auto"/>
        <w:left w:val="none" w:sz="0" w:space="0" w:color="auto"/>
        <w:bottom w:val="none" w:sz="0" w:space="0" w:color="auto"/>
        <w:right w:val="none" w:sz="0" w:space="0" w:color="auto"/>
      </w:divBdr>
    </w:div>
    <w:div w:id="58749506">
      <w:bodyDiv w:val="1"/>
      <w:marLeft w:val="0"/>
      <w:marRight w:val="0"/>
      <w:marTop w:val="0"/>
      <w:marBottom w:val="0"/>
      <w:divBdr>
        <w:top w:val="none" w:sz="0" w:space="0" w:color="auto"/>
        <w:left w:val="none" w:sz="0" w:space="0" w:color="auto"/>
        <w:bottom w:val="none" w:sz="0" w:space="0" w:color="auto"/>
        <w:right w:val="none" w:sz="0" w:space="0" w:color="auto"/>
      </w:divBdr>
    </w:div>
    <w:div w:id="59137707">
      <w:bodyDiv w:val="1"/>
      <w:marLeft w:val="0"/>
      <w:marRight w:val="0"/>
      <w:marTop w:val="0"/>
      <w:marBottom w:val="0"/>
      <w:divBdr>
        <w:top w:val="none" w:sz="0" w:space="0" w:color="auto"/>
        <w:left w:val="none" w:sz="0" w:space="0" w:color="auto"/>
        <w:bottom w:val="none" w:sz="0" w:space="0" w:color="auto"/>
        <w:right w:val="none" w:sz="0" w:space="0" w:color="auto"/>
      </w:divBdr>
    </w:div>
    <w:div w:id="60568772">
      <w:bodyDiv w:val="1"/>
      <w:marLeft w:val="0"/>
      <w:marRight w:val="0"/>
      <w:marTop w:val="0"/>
      <w:marBottom w:val="0"/>
      <w:divBdr>
        <w:top w:val="none" w:sz="0" w:space="0" w:color="auto"/>
        <w:left w:val="none" w:sz="0" w:space="0" w:color="auto"/>
        <w:bottom w:val="none" w:sz="0" w:space="0" w:color="auto"/>
        <w:right w:val="none" w:sz="0" w:space="0" w:color="auto"/>
      </w:divBdr>
    </w:div>
    <w:div w:id="61174285">
      <w:bodyDiv w:val="1"/>
      <w:marLeft w:val="0"/>
      <w:marRight w:val="0"/>
      <w:marTop w:val="0"/>
      <w:marBottom w:val="0"/>
      <w:divBdr>
        <w:top w:val="none" w:sz="0" w:space="0" w:color="auto"/>
        <w:left w:val="none" w:sz="0" w:space="0" w:color="auto"/>
        <w:bottom w:val="none" w:sz="0" w:space="0" w:color="auto"/>
        <w:right w:val="none" w:sz="0" w:space="0" w:color="auto"/>
      </w:divBdr>
    </w:div>
    <w:div w:id="63917855">
      <w:bodyDiv w:val="1"/>
      <w:marLeft w:val="0"/>
      <w:marRight w:val="0"/>
      <w:marTop w:val="0"/>
      <w:marBottom w:val="0"/>
      <w:divBdr>
        <w:top w:val="none" w:sz="0" w:space="0" w:color="auto"/>
        <w:left w:val="none" w:sz="0" w:space="0" w:color="auto"/>
        <w:bottom w:val="none" w:sz="0" w:space="0" w:color="auto"/>
        <w:right w:val="none" w:sz="0" w:space="0" w:color="auto"/>
      </w:divBdr>
    </w:div>
    <w:div w:id="65104843">
      <w:bodyDiv w:val="1"/>
      <w:marLeft w:val="0"/>
      <w:marRight w:val="0"/>
      <w:marTop w:val="0"/>
      <w:marBottom w:val="0"/>
      <w:divBdr>
        <w:top w:val="none" w:sz="0" w:space="0" w:color="auto"/>
        <w:left w:val="none" w:sz="0" w:space="0" w:color="auto"/>
        <w:bottom w:val="none" w:sz="0" w:space="0" w:color="auto"/>
        <w:right w:val="none" w:sz="0" w:space="0" w:color="auto"/>
      </w:divBdr>
    </w:div>
    <w:div w:id="65879769">
      <w:bodyDiv w:val="1"/>
      <w:marLeft w:val="0"/>
      <w:marRight w:val="0"/>
      <w:marTop w:val="0"/>
      <w:marBottom w:val="0"/>
      <w:divBdr>
        <w:top w:val="none" w:sz="0" w:space="0" w:color="auto"/>
        <w:left w:val="none" w:sz="0" w:space="0" w:color="auto"/>
        <w:bottom w:val="none" w:sz="0" w:space="0" w:color="auto"/>
        <w:right w:val="none" w:sz="0" w:space="0" w:color="auto"/>
      </w:divBdr>
    </w:div>
    <w:div w:id="66999041">
      <w:bodyDiv w:val="1"/>
      <w:marLeft w:val="0"/>
      <w:marRight w:val="0"/>
      <w:marTop w:val="0"/>
      <w:marBottom w:val="0"/>
      <w:divBdr>
        <w:top w:val="none" w:sz="0" w:space="0" w:color="auto"/>
        <w:left w:val="none" w:sz="0" w:space="0" w:color="auto"/>
        <w:bottom w:val="none" w:sz="0" w:space="0" w:color="auto"/>
        <w:right w:val="none" w:sz="0" w:space="0" w:color="auto"/>
      </w:divBdr>
    </w:div>
    <w:div w:id="70734270">
      <w:bodyDiv w:val="1"/>
      <w:marLeft w:val="0"/>
      <w:marRight w:val="0"/>
      <w:marTop w:val="0"/>
      <w:marBottom w:val="0"/>
      <w:divBdr>
        <w:top w:val="none" w:sz="0" w:space="0" w:color="auto"/>
        <w:left w:val="none" w:sz="0" w:space="0" w:color="auto"/>
        <w:bottom w:val="none" w:sz="0" w:space="0" w:color="auto"/>
        <w:right w:val="none" w:sz="0" w:space="0" w:color="auto"/>
      </w:divBdr>
    </w:div>
    <w:div w:id="71972933">
      <w:bodyDiv w:val="1"/>
      <w:marLeft w:val="0"/>
      <w:marRight w:val="0"/>
      <w:marTop w:val="0"/>
      <w:marBottom w:val="0"/>
      <w:divBdr>
        <w:top w:val="none" w:sz="0" w:space="0" w:color="auto"/>
        <w:left w:val="none" w:sz="0" w:space="0" w:color="auto"/>
        <w:bottom w:val="none" w:sz="0" w:space="0" w:color="auto"/>
        <w:right w:val="none" w:sz="0" w:space="0" w:color="auto"/>
      </w:divBdr>
    </w:div>
    <w:div w:id="72750687">
      <w:bodyDiv w:val="1"/>
      <w:marLeft w:val="0"/>
      <w:marRight w:val="0"/>
      <w:marTop w:val="0"/>
      <w:marBottom w:val="0"/>
      <w:divBdr>
        <w:top w:val="none" w:sz="0" w:space="0" w:color="auto"/>
        <w:left w:val="none" w:sz="0" w:space="0" w:color="auto"/>
        <w:bottom w:val="none" w:sz="0" w:space="0" w:color="auto"/>
        <w:right w:val="none" w:sz="0" w:space="0" w:color="auto"/>
      </w:divBdr>
    </w:div>
    <w:div w:id="74279274">
      <w:bodyDiv w:val="1"/>
      <w:marLeft w:val="0"/>
      <w:marRight w:val="0"/>
      <w:marTop w:val="0"/>
      <w:marBottom w:val="0"/>
      <w:divBdr>
        <w:top w:val="none" w:sz="0" w:space="0" w:color="auto"/>
        <w:left w:val="none" w:sz="0" w:space="0" w:color="auto"/>
        <w:bottom w:val="none" w:sz="0" w:space="0" w:color="auto"/>
        <w:right w:val="none" w:sz="0" w:space="0" w:color="auto"/>
      </w:divBdr>
    </w:div>
    <w:div w:id="78987025">
      <w:bodyDiv w:val="1"/>
      <w:marLeft w:val="0"/>
      <w:marRight w:val="0"/>
      <w:marTop w:val="0"/>
      <w:marBottom w:val="0"/>
      <w:divBdr>
        <w:top w:val="none" w:sz="0" w:space="0" w:color="auto"/>
        <w:left w:val="none" w:sz="0" w:space="0" w:color="auto"/>
        <w:bottom w:val="none" w:sz="0" w:space="0" w:color="auto"/>
        <w:right w:val="none" w:sz="0" w:space="0" w:color="auto"/>
      </w:divBdr>
    </w:div>
    <w:div w:id="84227136">
      <w:bodyDiv w:val="1"/>
      <w:marLeft w:val="0"/>
      <w:marRight w:val="0"/>
      <w:marTop w:val="0"/>
      <w:marBottom w:val="0"/>
      <w:divBdr>
        <w:top w:val="none" w:sz="0" w:space="0" w:color="auto"/>
        <w:left w:val="none" w:sz="0" w:space="0" w:color="auto"/>
        <w:bottom w:val="none" w:sz="0" w:space="0" w:color="auto"/>
        <w:right w:val="none" w:sz="0" w:space="0" w:color="auto"/>
      </w:divBdr>
    </w:div>
    <w:div w:id="85922817">
      <w:bodyDiv w:val="1"/>
      <w:marLeft w:val="0"/>
      <w:marRight w:val="0"/>
      <w:marTop w:val="0"/>
      <w:marBottom w:val="0"/>
      <w:divBdr>
        <w:top w:val="none" w:sz="0" w:space="0" w:color="auto"/>
        <w:left w:val="none" w:sz="0" w:space="0" w:color="auto"/>
        <w:bottom w:val="none" w:sz="0" w:space="0" w:color="auto"/>
        <w:right w:val="none" w:sz="0" w:space="0" w:color="auto"/>
      </w:divBdr>
    </w:div>
    <w:div w:id="88820056">
      <w:bodyDiv w:val="1"/>
      <w:marLeft w:val="0"/>
      <w:marRight w:val="0"/>
      <w:marTop w:val="0"/>
      <w:marBottom w:val="0"/>
      <w:divBdr>
        <w:top w:val="none" w:sz="0" w:space="0" w:color="auto"/>
        <w:left w:val="none" w:sz="0" w:space="0" w:color="auto"/>
        <w:bottom w:val="none" w:sz="0" w:space="0" w:color="auto"/>
        <w:right w:val="none" w:sz="0" w:space="0" w:color="auto"/>
      </w:divBdr>
    </w:div>
    <w:div w:id="90249891">
      <w:bodyDiv w:val="1"/>
      <w:marLeft w:val="0"/>
      <w:marRight w:val="0"/>
      <w:marTop w:val="0"/>
      <w:marBottom w:val="0"/>
      <w:divBdr>
        <w:top w:val="none" w:sz="0" w:space="0" w:color="auto"/>
        <w:left w:val="none" w:sz="0" w:space="0" w:color="auto"/>
        <w:bottom w:val="none" w:sz="0" w:space="0" w:color="auto"/>
        <w:right w:val="none" w:sz="0" w:space="0" w:color="auto"/>
      </w:divBdr>
    </w:div>
    <w:div w:id="90323829">
      <w:bodyDiv w:val="1"/>
      <w:marLeft w:val="0"/>
      <w:marRight w:val="0"/>
      <w:marTop w:val="0"/>
      <w:marBottom w:val="0"/>
      <w:divBdr>
        <w:top w:val="none" w:sz="0" w:space="0" w:color="auto"/>
        <w:left w:val="none" w:sz="0" w:space="0" w:color="auto"/>
        <w:bottom w:val="none" w:sz="0" w:space="0" w:color="auto"/>
        <w:right w:val="none" w:sz="0" w:space="0" w:color="auto"/>
      </w:divBdr>
    </w:div>
    <w:div w:id="90662448">
      <w:bodyDiv w:val="1"/>
      <w:marLeft w:val="0"/>
      <w:marRight w:val="0"/>
      <w:marTop w:val="0"/>
      <w:marBottom w:val="0"/>
      <w:divBdr>
        <w:top w:val="none" w:sz="0" w:space="0" w:color="auto"/>
        <w:left w:val="none" w:sz="0" w:space="0" w:color="auto"/>
        <w:bottom w:val="none" w:sz="0" w:space="0" w:color="auto"/>
        <w:right w:val="none" w:sz="0" w:space="0" w:color="auto"/>
      </w:divBdr>
    </w:div>
    <w:div w:id="92946012">
      <w:bodyDiv w:val="1"/>
      <w:marLeft w:val="0"/>
      <w:marRight w:val="0"/>
      <w:marTop w:val="0"/>
      <w:marBottom w:val="0"/>
      <w:divBdr>
        <w:top w:val="none" w:sz="0" w:space="0" w:color="auto"/>
        <w:left w:val="none" w:sz="0" w:space="0" w:color="auto"/>
        <w:bottom w:val="none" w:sz="0" w:space="0" w:color="auto"/>
        <w:right w:val="none" w:sz="0" w:space="0" w:color="auto"/>
      </w:divBdr>
    </w:div>
    <w:div w:id="93748652">
      <w:bodyDiv w:val="1"/>
      <w:marLeft w:val="0"/>
      <w:marRight w:val="0"/>
      <w:marTop w:val="0"/>
      <w:marBottom w:val="0"/>
      <w:divBdr>
        <w:top w:val="none" w:sz="0" w:space="0" w:color="auto"/>
        <w:left w:val="none" w:sz="0" w:space="0" w:color="auto"/>
        <w:bottom w:val="none" w:sz="0" w:space="0" w:color="auto"/>
        <w:right w:val="none" w:sz="0" w:space="0" w:color="auto"/>
      </w:divBdr>
    </w:div>
    <w:div w:id="96676738">
      <w:bodyDiv w:val="1"/>
      <w:marLeft w:val="0"/>
      <w:marRight w:val="0"/>
      <w:marTop w:val="0"/>
      <w:marBottom w:val="0"/>
      <w:divBdr>
        <w:top w:val="none" w:sz="0" w:space="0" w:color="auto"/>
        <w:left w:val="none" w:sz="0" w:space="0" w:color="auto"/>
        <w:bottom w:val="none" w:sz="0" w:space="0" w:color="auto"/>
        <w:right w:val="none" w:sz="0" w:space="0" w:color="auto"/>
      </w:divBdr>
    </w:div>
    <w:div w:id="98336002">
      <w:bodyDiv w:val="1"/>
      <w:marLeft w:val="0"/>
      <w:marRight w:val="0"/>
      <w:marTop w:val="0"/>
      <w:marBottom w:val="0"/>
      <w:divBdr>
        <w:top w:val="none" w:sz="0" w:space="0" w:color="auto"/>
        <w:left w:val="none" w:sz="0" w:space="0" w:color="auto"/>
        <w:bottom w:val="none" w:sz="0" w:space="0" w:color="auto"/>
        <w:right w:val="none" w:sz="0" w:space="0" w:color="auto"/>
      </w:divBdr>
    </w:div>
    <w:div w:id="98986755">
      <w:bodyDiv w:val="1"/>
      <w:marLeft w:val="0"/>
      <w:marRight w:val="0"/>
      <w:marTop w:val="0"/>
      <w:marBottom w:val="0"/>
      <w:divBdr>
        <w:top w:val="none" w:sz="0" w:space="0" w:color="auto"/>
        <w:left w:val="none" w:sz="0" w:space="0" w:color="auto"/>
        <w:bottom w:val="none" w:sz="0" w:space="0" w:color="auto"/>
        <w:right w:val="none" w:sz="0" w:space="0" w:color="auto"/>
      </w:divBdr>
    </w:div>
    <w:div w:id="99959733">
      <w:bodyDiv w:val="1"/>
      <w:marLeft w:val="0"/>
      <w:marRight w:val="0"/>
      <w:marTop w:val="0"/>
      <w:marBottom w:val="0"/>
      <w:divBdr>
        <w:top w:val="none" w:sz="0" w:space="0" w:color="auto"/>
        <w:left w:val="none" w:sz="0" w:space="0" w:color="auto"/>
        <w:bottom w:val="none" w:sz="0" w:space="0" w:color="auto"/>
        <w:right w:val="none" w:sz="0" w:space="0" w:color="auto"/>
      </w:divBdr>
    </w:div>
    <w:div w:id="101271021">
      <w:bodyDiv w:val="1"/>
      <w:marLeft w:val="0"/>
      <w:marRight w:val="0"/>
      <w:marTop w:val="0"/>
      <w:marBottom w:val="0"/>
      <w:divBdr>
        <w:top w:val="none" w:sz="0" w:space="0" w:color="auto"/>
        <w:left w:val="none" w:sz="0" w:space="0" w:color="auto"/>
        <w:bottom w:val="none" w:sz="0" w:space="0" w:color="auto"/>
        <w:right w:val="none" w:sz="0" w:space="0" w:color="auto"/>
      </w:divBdr>
    </w:div>
    <w:div w:id="103113878">
      <w:bodyDiv w:val="1"/>
      <w:marLeft w:val="0"/>
      <w:marRight w:val="0"/>
      <w:marTop w:val="0"/>
      <w:marBottom w:val="0"/>
      <w:divBdr>
        <w:top w:val="none" w:sz="0" w:space="0" w:color="auto"/>
        <w:left w:val="none" w:sz="0" w:space="0" w:color="auto"/>
        <w:bottom w:val="none" w:sz="0" w:space="0" w:color="auto"/>
        <w:right w:val="none" w:sz="0" w:space="0" w:color="auto"/>
      </w:divBdr>
    </w:div>
    <w:div w:id="104666188">
      <w:bodyDiv w:val="1"/>
      <w:marLeft w:val="0"/>
      <w:marRight w:val="0"/>
      <w:marTop w:val="0"/>
      <w:marBottom w:val="0"/>
      <w:divBdr>
        <w:top w:val="none" w:sz="0" w:space="0" w:color="auto"/>
        <w:left w:val="none" w:sz="0" w:space="0" w:color="auto"/>
        <w:bottom w:val="none" w:sz="0" w:space="0" w:color="auto"/>
        <w:right w:val="none" w:sz="0" w:space="0" w:color="auto"/>
      </w:divBdr>
    </w:div>
    <w:div w:id="104887244">
      <w:bodyDiv w:val="1"/>
      <w:marLeft w:val="0"/>
      <w:marRight w:val="0"/>
      <w:marTop w:val="0"/>
      <w:marBottom w:val="0"/>
      <w:divBdr>
        <w:top w:val="none" w:sz="0" w:space="0" w:color="auto"/>
        <w:left w:val="none" w:sz="0" w:space="0" w:color="auto"/>
        <w:bottom w:val="none" w:sz="0" w:space="0" w:color="auto"/>
        <w:right w:val="none" w:sz="0" w:space="0" w:color="auto"/>
      </w:divBdr>
    </w:div>
    <w:div w:id="105583795">
      <w:bodyDiv w:val="1"/>
      <w:marLeft w:val="0"/>
      <w:marRight w:val="0"/>
      <w:marTop w:val="0"/>
      <w:marBottom w:val="0"/>
      <w:divBdr>
        <w:top w:val="none" w:sz="0" w:space="0" w:color="auto"/>
        <w:left w:val="none" w:sz="0" w:space="0" w:color="auto"/>
        <w:bottom w:val="none" w:sz="0" w:space="0" w:color="auto"/>
        <w:right w:val="none" w:sz="0" w:space="0" w:color="auto"/>
      </w:divBdr>
    </w:div>
    <w:div w:id="106388332">
      <w:bodyDiv w:val="1"/>
      <w:marLeft w:val="0"/>
      <w:marRight w:val="0"/>
      <w:marTop w:val="0"/>
      <w:marBottom w:val="0"/>
      <w:divBdr>
        <w:top w:val="none" w:sz="0" w:space="0" w:color="auto"/>
        <w:left w:val="none" w:sz="0" w:space="0" w:color="auto"/>
        <w:bottom w:val="none" w:sz="0" w:space="0" w:color="auto"/>
        <w:right w:val="none" w:sz="0" w:space="0" w:color="auto"/>
      </w:divBdr>
    </w:div>
    <w:div w:id="106509848">
      <w:bodyDiv w:val="1"/>
      <w:marLeft w:val="0"/>
      <w:marRight w:val="0"/>
      <w:marTop w:val="0"/>
      <w:marBottom w:val="0"/>
      <w:divBdr>
        <w:top w:val="none" w:sz="0" w:space="0" w:color="auto"/>
        <w:left w:val="none" w:sz="0" w:space="0" w:color="auto"/>
        <w:bottom w:val="none" w:sz="0" w:space="0" w:color="auto"/>
        <w:right w:val="none" w:sz="0" w:space="0" w:color="auto"/>
      </w:divBdr>
    </w:div>
    <w:div w:id="106776360">
      <w:bodyDiv w:val="1"/>
      <w:marLeft w:val="0"/>
      <w:marRight w:val="0"/>
      <w:marTop w:val="0"/>
      <w:marBottom w:val="0"/>
      <w:divBdr>
        <w:top w:val="none" w:sz="0" w:space="0" w:color="auto"/>
        <w:left w:val="none" w:sz="0" w:space="0" w:color="auto"/>
        <w:bottom w:val="none" w:sz="0" w:space="0" w:color="auto"/>
        <w:right w:val="none" w:sz="0" w:space="0" w:color="auto"/>
      </w:divBdr>
    </w:div>
    <w:div w:id="106782222">
      <w:bodyDiv w:val="1"/>
      <w:marLeft w:val="0"/>
      <w:marRight w:val="0"/>
      <w:marTop w:val="0"/>
      <w:marBottom w:val="0"/>
      <w:divBdr>
        <w:top w:val="none" w:sz="0" w:space="0" w:color="auto"/>
        <w:left w:val="none" w:sz="0" w:space="0" w:color="auto"/>
        <w:bottom w:val="none" w:sz="0" w:space="0" w:color="auto"/>
        <w:right w:val="none" w:sz="0" w:space="0" w:color="auto"/>
      </w:divBdr>
    </w:div>
    <w:div w:id="107168242">
      <w:bodyDiv w:val="1"/>
      <w:marLeft w:val="0"/>
      <w:marRight w:val="0"/>
      <w:marTop w:val="0"/>
      <w:marBottom w:val="0"/>
      <w:divBdr>
        <w:top w:val="none" w:sz="0" w:space="0" w:color="auto"/>
        <w:left w:val="none" w:sz="0" w:space="0" w:color="auto"/>
        <w:bottom w:val="none" w:sz="0" w:space="0" w:color="auto"/>
        <w:right w:val="none" w:sz="0" w:space="0" w:color="auto"/>
      </w:divBdr>
    </w:div>
    <w:div w:id="108209585">
      <w:bodyDiv w:val="1"/>
      <w:marLeft w:val="0"/>
      <w:marRight w:val="0"/>
      <w:marTop w:val="0"/>
      <w:marBottom w:val="0"/>
      <w:divBdr>
        <w:top w:val="none" w:sz="0" w:space="0" w:color="auto"/>
        <w:left w:val="none" w:sz="0" w:space="0" w:color="auto"/>
        <w:bottom w:val="none" w:sz="0" w:space="0" w:color="auto"/>
        <w:right w:val="none" w:sz="0" w:space="0" w:color="auto"/>
      </w:divBdr>
    </w:div>
    <w:div w:id="111635527">
      <w:bodyDiv w:val="1"/>
      <w:marLeft w:val="0"/>
      <w:marRight w:val="0"/>
      <w:marTop w:val="0"/>
      <w:marBottom w:val="0"/>
      <w:divBdr>
        <w:top w:val="none" w:sz="0" w:space="0" w:color="auto"/>
        <w:left w:val="none" w:sz="0" w:space="0" w:color="auto"/>
        <w:bottom w:val="none" w:sz="0" w:space="0" w:color="auto"/>
        <w:right w:val="none" w:sz="0" w:space="0" w:color="auto"/>
      </w:divBdr>
    </w:div>
    <w:div w:id="112139917">
      <w:bodyDiv w:val="1"/>
      <w:marLeft w:val="0"/>
      <w:marRight w:val="0"/>
      <w:marTop w:val="0"/>
      <w:marBottom w:val="0"/>
      <w:divBdr>
        <w:top w:val="none" w:sz="0" w:space="0" w:color="auto"/>
        <w:left w:val="none" w:sz="0" w:space="0" w:color="auto"/>
        <w:bottom w:val="none" w:sz="0" w:space="0" w:color="auto"/>
        <w:right w:val="none" w:sz="0" w:space="0" w:color="auto"/>
      </w:divBdr>
    </w:div>
    <w:div w:id="113065041">
      <w:bodyDiv w:val="1"/>
      <w:marLeft w:val="0"/>
      <w:marRight w:val="0"/>
      <w:marTop w:val="0"/>
      <w:marBottom w:val="0"/>
      <w:divBdr>
        <w:top w:val="none" w:sz="0" w:space="0" w:color="auto"/>
        <w:left w:val="none" w:sz="0" w:space="0" w:color="auto"/>
        <w:bottom w:val="none" w:sz="0" w:space="0" w:color="auto"/>
        <w:right w:val="none" w:sz="0" w:space="0" w:color="auto"/>
      </w:divBdr>
    </w:div>
    <w:div w:id="113132877">
      <w:bodyDiv w:val="1"/>
      <w:marLeft w:val="0"/>
      <w:marRight w:val="0"/>
      <w:marTop w:val="0"/>
      <w:marBottom w:val="0"/>
      <w:divBdr>
        <w:top w:val="none" w:sz="0" w:space="0" w:color="auto"/>
        <w:left w:val="none" w:sz="0" w:space="0" w:color="auto"/>
        <w:bottom w:val="none" w:sz="0" w:space="0" w:color="auto"/>
        <w:right w:val="none" w:sz="0" w:space="0" w:color="auto"/>
      </w:divBdr>
    </w:div>
    <w:div w:id="114519131">
      <w:bodyDiv w:val="1"/>
      <w:marLeft w:val="0"/>
      <w:marRight w:val="0"/>
      <w:marTop w:val="0"/>
      <w:marBottom w:val="0"/>
      <w:divBdr>
        <w:top w:val="none" w:sz="0" w:space="0" w:color="auto"/>
        <w:left w:val="none" w:sz="0" w:space="0" w:color="auto"/>
        <w:bottom w:val="none" w:sz="0" w:space="0" w:color="auto"/>
        <w:right w:val="none" w:sz="0" w:space="0" w:color="auto"/>
      </w:divBdr>
    </w:div>
    <w:div w:id="120223834">
      <w:bodyDiv w:val="1"/>
      <w:marLeft w:val="0"/>
      <w:marRight w:val="0"/>
      <w:marTop w:val="0"/>
      <w:marBottom w:val="0"/>
      <w:divBdr>
        <w:top w:val="none" w:sz="0" w:space="0" w:color="auto"/>
        <w:left w:val="none" w:sz="0" w:space="0" w:color="auto"/>
        <w:bottom w:val="none" w:sz="0" w:space="0" w:color="auto"/>
        <w:right w:val="none" w:sz="0" w:space="0" w:color="auto"/>
      </w:divBdr>
    </w:div>
    <w:div w:id="120416306">
      <w:bodyDiv w:val="1"/>
      <w:marLeft w:val="0"/>
      <w:marRight w:val="0"/>
      <w:marTop w:val="0"/>
      <w:marBottom w:val="0"/>
      <w:divBdr>
        <w:top w:val="none" w:sz="0" w:space="0" w:color="auto"/>
        <w:left w:val="none" w:sz="0" w:space="0" w:color="auto"/>
        <w:bottom w:val="none" w:sz="0" w:space="0" w:color="auto"/>
        <w:right w:val="none" w:sz="0" w:space="0" w:color="auto"/>
      </w:divBdr>
    </w:div>
    <w:div w:id="122162247">
      <w:bodyDiv w:val="1"/>
      <w:marLeft w:val="0"/>
      <w:marRight w:val="0"/>
      <w:marTop w:val="0"/>
      <w:marBottom w:val="0"/>
      <w:divBdr>
        <w:top w:val="none" w:sz="0" w:space="0" w:color="auto"/>
        <w:left w:val="none" w:sz="0" w:space="0" w:color="auto"/>
        <w:bottom w:val="none" w:sz="0" w:space="0" w:color="auto"/>
        <w:right w:val="none" w:sz="0" w:space="0" w:color="auto"/>
      </w:divBdr>
    </w:div>
    <w:div w:id="122961989">
      <w:bodyDiv w:val="1"/>
      <w:marLeft w:val="0"/>
      <w:marRight w:val="0"/>
      <w:marTop w:val="0"/>
      <w:marBottom w:val="0"/>
      <w:divBdr>
        <w:top w:val="none" w:sz="0" w:space="0" w:color="auto"/>
        <w:left w:val="none" w:sz="0" w:space="0" w:color="auto"/>
        <w:bottom w:val="none" w:sz="0" w:space="0" w:color="auto"/>
        <w:right w:val="none" w:sz="0" w:space="0" w:color="auto"/>
      </w:divBdr>
    </w:div>
    <w:div w:id="123230804">
      <w:bodyDiv w:val="1"/>
      <w:marLeft w:val="0"/>
      <w:marRight w:val="0"/>
      <w:marTop w:val="0"/>
      <w:marBottom w:val="0"/>
      <w:divBdr>
        <w:top w:val="none" w:sz="0" w:space="0" w:color="auto"/>
        <w:left w:val="none" w:sz="0" w:space="0" w:color="auto"/>
        <w:bottom w:val="none" w:sz="0" w:space="0" w:color="auto"/>
        <w:right w:val="none" w:sz="0" w:space="0" w:color="auto"/>
      </w:divBdr>
    </w:div>
    <w:div w:id="123621632">
      <w:bodyDiv w:val="1"/>
      <w:marLeft w:val="0"/>
      <w:marRight w:val="0"/>
      <w:marTop w:val="0"/>
      <w:marBottom w:val="0"/>
      <w:divBdr>
        <w:top w:val="none" w:sz="0" w:space="0" w:color="auto"/>
        <w:left w:val="none" w:sz="0" w:space="0" w:color="auto"/>
        <w:bottom w:val="none" w:sz="0" w:space="0" w:color="auto"/>
        <w:right w:val="none" w:sz="0" w:space="0" w:color="auto"/>
      </w:divBdr>
    </w:div>
    <w:div w:id="126357049">
      <w:bodyDiv w:val="1"/>
      <w:marLeft w:val="0"/>
      <w:marRight w:val="0"/>
      <w:marTop w:val="0"/>
      <w:marBottom w:val="0"/>
      <w:divBdr>
        <w:top w:val="none" w:sz="0" w:space="0" w:color="auto"/>
        <w:left w:val="none" w:sz="0" w:space="0" w:color="auto"/>
        <w:bottom w:val="none" w:sz="0" w:space="0" w:color="auto"/>
        <w:right w:val="none" w:sz="0" w:space="0" w:color="auto"/>
      </w:divBdr>
    </w:div>
    <w:div w:id="127749068">
      <w:bodyDiv w:val="1"/>
      <w:marLeft w:val="0"/>
      <w:marRight w:val="0"/>
      <w:marTop w:val="0"/>
      <w:marBottom w:val="0"/>
      <w:divBdr>
        <w:top w:val="none" w:sz="0" w:space="0" w:color="auto"/>
        <w:left w:val="none" w:sz="0" w:space="0" w:color="auto"/>
        <w:bottom w:val="none" w:sz="0" w:space="0" w:color="auto"/>
        <w:right w:val="none" w:sz="0" w:space="0" w:color="auto"/>
      </w:divBdr>
    </w:div>
    <w:div w:id="129444983">
      <w:bodyDiv w:val="1"/>
      <w:marLeft w:val="0"/>
      <w:marRight w:val="0"/>
      <w:marTop w:val="0"/>
      <w:marBottom w:val="0"/>
      <w:divBdr>
        <w:top w:val="none" w:sz="0" w:space="0" w:color="auto"/>
        <w:left w:val="none" w:sz="0" w:space="0" w:color="auto"/>
        <w:bottom w:val="none" w:sz="0" w:space="0" w:color="auto"/>
        <w:right w:val="none" w:sz="0" w:space="0" w:color="auto"/>
      </w:divBdr>
    </w:div>
    <w:div w:id="134376814">
      <w:bodyDiv w:val="1"/>
      <w:marLeft w:val="0"/>
      <w:marRight w:val="0"/>
      <w:marTop w:val="0"/>
      <w:marBottom w:val="0"/>
      <w:divBdr>
        <w:top w:val="none" w:sz="0" w:space="0" w:color="auto"/>
        <w:left w:val="none" w:sz="0" w:space="0" w:color="auto"/>
        <w:bottom w:val="none" w:sz="0" w:space="0" w:color="auto"/>
        <w:right w:val="none" w:sz="0" w:space="0" w:color="auto"/>
      </w:divBdr>
    </w:div>
    <w:div w:id="134420341">
      <w:bodyDiv w:val="1"/>
      <w:marLeft w:val="0"/>
      <w:marRight w:val="0"/>
      <w:marTop w:val="0"/>
      <w:marBottom w:val="0"/>
      <w:divBdr>
        <w:top w:val="none" w:sz="0" w:space="0" w:color="auto"/>
        <w:left w:val="none" w:sz="0" w:space="0" w:color="auto"/>
        <w:bottom w:val="none" w:sz="0" w:space="0" w:color="auto"/>
        <w:right w:val="none" w:sz="0" w:space="0" w:color="auto"/>
      </w:divBdr>
    </w:div>
    <w:div w:id="134568122">
      <w:bodyDiv w:val="1"/>
      <w:marLeft w:val="0"/>
      <w:marRight w:val="0"/>
      <w:marTop w:val="0"/>
      <w:marBottom w:val="0"/>
      <w:divBdr>
        <w:top w:val="none" w:sz="0" w:space="0" w:color="auto"/>
        <w:left w:val="none" w:sz="0" w:space="0" w:color="auto"/>
        <w:bottom w:val="none" w:sz="0" w:space="0" w:color="auto"/>
        <w:right w:val="none" w:sz="0" w:space="0" w:color="auto"/>
      </w:divBdr>
    </w:div>
    <w:div w:id="135420304">
      <w:bodyDiv w:val="1"/>
      <w:marLeft w:val="0"/>
      <w:marRight w:val="0"/>
      <w:marTop w:val="0"/>
      <w:marBottom w:val="0"/>
      <w:divBdr>
        <w:top w:val="none" w:sz="0" w:space="0" w:color="auto"/>
        <w:left w:val="none" w:sz="0" w:space="0" w:color="auto"/>
        <w:bottom w:val="none" w:sz="0" w:space="0" w:color="auto"/>
        <w:right w:val="none" w:sz="0" w:space="0" w:color="auto"/>
      </w:divBdr>
    </w:div>
    <w:div w:id="135420779">
      <w:bodyDiv w:val="1"/>
      <w:marLeft w:val="0"/>
      <w:marRight w:val="0"/>
      <w:marTop w:val="0"/>
      <w:marBottom w:val="0"/>
      <w:divBdr>
        <w:top w:val="none" w:sz="0" w:space="0" w:color="auto"/>
        <w:left w:val="none" w:sz="0" w:space="0" w:color="auto"/>
        <w:bottom w:val="none" w:sz="0" w:space="0" w:color="auto"/>
        <w:right w:val="none" w:sz="0" w:space="0" w:color="auto"/>
      </w:divBdr>
    </w:div>
    <w:div w:id="137039385">
      <w:bodyDiv w:val="1"/>
      <w:marLeft w:val="0"/>
      <w:marRight w:val="0"/>
      <w:marTop w:val="0"/>
      <w:marBottom w:val="0"/>
      <w:divBdr>
        <w:top w:val="none" w:sz="0" w:space="0" w:color="auto"/>
        <w:left w:val="none" w:sz="0" w:space="0" w:color="auto"/>
        <w:bottom w:val="none" w:sz="0" w:space="0" w:color="auto"/>
        <w:right w:val="none" w:sz="0" w:space="0" w:color="auto"/>
      </w:divBdr>
    </w:div>
    <w:div w:id="140002243">
      <w:bodyDiv w:val="1"/>
      <w:marLeft w:val="0"/>
      <w:marRight w:val="0"/>
      <w:marTop w:val="0"/>
      <w:marBottom w:val="0"/>
      <w:divBdr>
        <w:top w:val="none" w:sz="0" w:space="0" w:color="auto"/>
        <w:left w:val="none" w:sz="0" w:space="0" w:color="auto"/>
        <w:bottom w:val="none" w:sz="0" w:space="0" w:color="auto"/>
        <w:right w:val="none" w:sz="0" w:space="0" w:color="auto"/>
      </w:divBdr>
    </w:div>
    <w:div w:id="140314080">
      <w:bodyDiv w:val="1"/>
      <w:marLeft w:val="0"/>
      <w:marRight w:val="0"/>
      <w:marTop w:val="0"/>
      <w:marBottom w:val="0"/>
      <w:divBdr>
        <w:top w:val="none" w:sz="0" w:space="0" w:color="auto"/>
        <w:left w:val="none" w:sz="0" w:space="0" w:color="auto"/>
        <w:bottom w:val="none" w:sz="0" w:space="0" w:color="auto"/>
        <w:right w:val="none" w:sz="0" w:space="0" w:color="auto"/>
      </w:divBdr>
    </w:div>
    <w:div w:id="140773779">
      <w:bodyDiv w:val="1"/>
      <w:marLeft w:val="0"/>
      <w:marRight w:val="0"/>
      <w:marTop w:val="0"/>
      <w:marBottom w:val="0"/>
      <w:divBdr>
        <w:top w:val="none" w:sz="0" w:space="0" w:color="auto"/>
        <w:left w:val="none" w:sz="0" w:space="0" w:color="auto"/>
        <w:bottom w:val="none" w:sz="0" w:space="0" w:color="auto"/>
        <w:right w:val="none" w:sz="0" w:space="0" w:color="auto"/>
      </w:divBdr>
    </w:div>
    <w:div w:id="142352186">
      <w:bodyDiv w:val="1"/>
      <w:marLeft w:val="0"/>
      <w:marRight w:val="0"/>
      <w:marTop w:val="0"/>
      <w:marBottom w:val="0"/>
      <w:divBdr>
        <w:top w:val="none" w:sz="0" w:space="0" w:color="auto"/>
        <w:left w:val="none" w:sz="0" w:space="0" w:color="auto"/>
        <w:bottom w:val="none" w:sz="0" w:space="0" w:color="auto"/>
        <w:right w:val="none" w:sz="0" w:space="0" w:color="auto"/>
      </w:divBdr>
    </w:div>
    <w:div w:id="144662890">
      <w:bodyDiv w:val="1"/>
      <w:marLeft w:val="0"/>
      <w:marRight w:val="0"/>
      <w:marTop w:val="0"/>
      <w:marBottom w:val="0"/>
      <w:divBdr>
        <w:top w:val="none" w:sz="0" w:space="0" w:color="auto"/>
        <w:left w:val="none" w:sz="0" w:space="0" w:color="auto"/>
        <w:bottom w:val="none" w:sz="0" w:space="0" w:color="auto"/>
        <w:right w:val="none" w:sz="0" w:space="0" w:color="auto"/>
      </w:divBdr>
    </w:div>
    <w:div w:id="144708923">
      <w:bodyDiv w:val="1"/>
      <w:marLeft w:val="0"/>
      <w:marRight w:val="0"/>
      <w:marTop w:val="0"/>
      <w:marBottom w:val="0"/>
      <w:divBdr>
        <w:top w:val="none" w:sz="0" w:space="0" w:color="auto"/>
        <w:left w:val="none" w:sz="0" w:space="0" w:color="auto"/>
        <w:bottom w:val="none" w:sz="0" w:space="0" w:color="auto"/>
        <w:right w:val="none" w:sz="0" w:space="0" w:color="auto"/>
      </w:divBdr>
    </w:div>
    <w:div w:id="144779664">
      <w:bodyDiv w:val="1"/>
      <w:marLeft w:val="0"/>
      <w:marRight w:val="0"/>
      <w:marTop w:val="0"/>
      <w:marBottom w:val="0"/>
      <w:divBdr>
        <w:top w:val="none" w:sz="0" w:space="0" w:color="auto"/>
        <w:left w:val="none" w:sz="0" w:space="0" w:color="auto"/>
        <w:bottom w:val="none" w:sz="0" w:space="0" w:color="auto"/>
        <w:right w:val="none" w:sz="0" w:space="0" w:color="auto"/>
      </w:divBdr>
    </w:div>
    <w:div w:id="147094389">
      <w:bodyDiv w:val="1"/>
      <w:marLeft w:val="0"/>
      <w:marRight w:val="0"/>
      <w:marTop w:val="0"/>
      <w:marBottom w:val="0"/>
      <w:divBdr>
        <w:top w:val="none" w:sz="0" w:space="0" w:color="auto"/>
        <w:left w:val="none" w:sz="0" w:space="0" w:color="auto"/>
        <w:bottom w:val="none" w:sz="0" w:space="0" w:color="auto"/>
        <w:right w:val="none" w:sz="0" w:space="0" w:color="auto"/>
      </w:divBdr>
    </w:div>
    <w:div w:id="147677031">
      <w:bodyDiv w:val="1"/>
      <w:marLeft w:val="0"/>
      <w:marRight w:val="0"/>
      <w:marTop w:val="0"/>
      <w:marBottom w:val="0"/>
      <w:divBdr>
        <w:top w:val="none" w:sz="0" w:space="0" w:color="auto"/>
        <w:left w:val="none" w:sz="0" w:space="0" w:color="auto"/>
        <w:bottom w:val="none" w:sz="0" w:space="0" w:color="auto"/>
        <w:right w:val="none" w:sz="0" w:space="0" w:color="auto"/>
      </w:divBdr>
    </w:div>
    <w:div w:id="150145076">
      <w:bodyDiv w:val="1"/>
      <w:marLeft w:val="0"/>
      <w:marRight w:val="0"/>
      <w:marTop w:val="0"/>
      <w:marBottom w:val="0"/>
      <w:divBdr>
        <w:top w:val="none" w:sz="0" w:space="0" w:color="auto"/>
        <w:left w:val="none" w:sz="0" w:space="0" w:color="auto"/>
        <w:bottom w:val="none" w:sz="0" w:space="0" w:color="auto"/>
        <w:right w:val="none" w:sz="0" w:space="0" w:color="auto"/>
      </w:divBdr>
    </w:div>
    <w:div w:id="150484817">
      <w:bodyDiv w:val="1"/>
      <w:marLeft w:val="0"/>
      <w:marRight w:val="0"/>
      <w:marTop w:val="0"/>
      <w:marBottom w:val="0"/>
      <w:divBdr>
        <w:top w:val="none" w:sz="0" w:space="0" w:color="auto"/>
        <w:left w:val="none" w:sz="0" w:space="0" w:color="auto"/>
        <w:bottom w:val="none" w:sz="0" w:space="0" w:color="auto"/>
        <w:right w:val="none" w:sz="0" w:space="0" w:color="auto"/>
      </w:divBdr>
    </w:div>
    <w:div w:id="150604454">
      <w:bodyDiv w:val="1"/>
      <w:marLeft w:val="0"/>
      <w:marRight w:val="0"/>
      <w:marTop w:val="0"/>
      <w:marBottom w:val="0"/>
      <w:divBdr>
        <w:top w:val="none" w:sz="0" w:space="0" w:color="auto"/>
        <w:left w:val="none" w:sz="0" w:space="0" w:color="auto"/>
        <w:bottom w:val="none" w:sz="0" w:space="0" w:color="auto"/>
        <w:right w:val="none" w:sz="0" w:space="0" w:color="auto"/>
      </w:divBdr>
    </w:div>
    <w:div w:id="152990872">
      <w:bodyDiv w:val="1"/>
      <w:marLeft w:val="0"/>
      <w:marRight w:val="0"/>
      <w:marTop w:val="0"/>
      <w:marBottom w:val="0"/>
      <w:divBdr>
        <w:top w:val="none" w:sz="0" w:space="0" w:color="auto"/>
        <w:left w:val="none" w:sz="0" w:space="0" w:color="auto"/>
        <w:bottom w:val="none" w:sz="0" w:space="0" w:color="auto"/>
        <w:right w:val="none" w:sz="0" w:space="0" w:color="auto"/>
      </w:divBdr>
    </w:div>
    <w:div w:id="158155016">
      <w:bodyDiv w:val="1"/>
      <w:marLeft w:val="0"/>
      <w:marRight w:val="0"/>
      <w:marTop w:val="0"/>
      <w:marBottom w:val="0"/>
      <w:divBdr>
        <w:top w:val="none" w:sz="0" w:space="0" w:color="auto"/>
        <w:left w:val="none" w:sz="0" w:space="0" w:color="auto"/>
        <w:bottom w:val="none" w:sz="0" w:space="0" w:color="auto"/>
        <w:right w:val="none" w:sz="0" w:space="0" w:color="auto"/>
      </w:divBdr>
    </w:div>
    <w:div w:id="160313554">
      <w:bodyDiv w:val="1"/>
      <w:marLeft w:val="0"/>
      <w:marRight w:val="0"/>
      <w:marTop w:val="0"/>
      <w:marBottom w:val="0"/>
      <w:divBdr>
        <w:top w:val="none" w:sz="0" w:space="0" w:color="auto"/>
        <w:left w:val="none" w:sz="0" w:space="0" w:color="auto"/>
        <w:bottom w:val="none" w:sz="0" w:space="0" w:color="auto"/>
        <w:right w:val="none" w:sz="0" w:space="0" w:color="auto"/>
      </w:divBdr>
    </w:div>
    <w:div w:id="160318051">
      <w:bodyDiv w:val="1"/>
      <w:marLeft w:val="0"/>
      <w:marRight w:val="0"/>
      <w:marTop w:val="0"/>
      <w:marBottom w:val="0"/>
      <w:divBdr>
        <w:top w:val="none" w:sz="0" w:space="0" w:color="auto"/>
        <w:left w:val="none" w:sz="0" w:space="0" w:color="auto"/>
        <w:bottom w:val="none" w:sz="0" w:space="0" w:color="auto"/>
        <w:right w:val="none" w:sz="0" w:space="0" w:color="auto"/>
      </w:divBdr>
    </w:div>
    <w:div w:id="160660055">
      <w:bodyDiv w:val="1"/>
      <w:marLeft w:val="0"/>
      <w:marRight w:val="0"/>
      <w:marTop w:val="0"/>
      <w:marBottom w:val="0"/>
      <w:divBdr>
        <w:top w:val="none" w:sz="0" w:space="0" w:color="auto"/>
        <w:left w:val="none" w:sz="0" w:space="0" w:color="auto"/>
        <w:bottom w:val="none" w:sz="0" w:space="0" w:color="auto"/>
        <w:right w:val="none" w:sz="0" w:space="0" w:color="auto"/>
      </w:divBdr>
    </w:div>
    <w:div w:id="161513129">
      <w:bodyDiv w:val="1"/>
      <w:marLeft w:val="0"/>
      <w:marRight w:val="0"/>
      <w:marTop w:val="0"/>
      <w:marBottom w:val="0"/>
      <w:divBdr>
        <w:top w:val="none" w:sz="0" w:space="0" w:color="auto"/>
        <w:left w:val="none" w:sz="0" w:space="0" w:color="auto"/>
        <w:bottom w:val="none" w:sz="0" w:space="0" w:color="auto"/>
        <w:right w:val="none" w:sz="0" w:space="0" w:color="auto"/>
      </w:divBdr>
    </w:div>
    <w:div w:id="164129092">
      <w:bodyDiv w:val="1"/>
      <w:marLeft w:val="0"/>
      <w:marRight w:val="0"/>
      <w:marTop w:val="0"/>
      <w:marBottom w:val="0"/>
      <w:divBdr>
        <w:top w:val="none" w:sz="0" w:space="0" w:color="auto"/>
        <w:left w:val="none" w:sz="0" w:space="0" w:color="auto"/>
        <w:bottom w:val="none" w:sz="0" w:space="0" w:color="auto"/>
        <w:right w:val="none" w:sz="0" w:space="0" w:color="auto"/>
      </w:divBdr>
    </w:div>
    <w:div w:id="164131234">
      <w:bodyDiv w:val="1"/>
      <w:marLeft w:val="0"/>
      <w:marRight w:val="0"/>
      <w:marTop w:val="0"/>
      <w:marBottom w:val="0"/>
      <w:divBdr>
        <w:top w:val="none" w:sz="0" w:space="0" w:color="auto"/>
        <w:left w:val="none" w:sz="0" w:space="0" w:color="auto"/>
        <w:bottom w:val="none" w:sz="0" w:space="0" w:color="auto"/>
        <w:right w:val="none" w:sz="0" w:space="0" w:color="auto"/>
      </w:divBdr>
    </w:div>
    <w:div w:id="165679727">
      <w:bodyDiv w:val="1"/>
      <w:marLeft w:val="0"/>
      <w:marRight w:val="0"/>
      <w:marTop w:val="0"/>
      <w:marBottom w:val="0"/>
      <w:divBdr>
        <w:top w:val="none" w:sz="0" w:space="0" w:color="auto"/>
        <w:left w:val="none" w:sz="0" w:space="0" w:color="auto"/>
        <w:bottom w:val="none" w:sz="0" w:space="0" w:color="auto"/>
        <w:right w:val="none" w:sz="0" w:space="0" w:color="auto"/>
      </w:divBdr>
    </w:div>
    <w:div w:id="166411176">
      <w:bodyDiv w:val="1"/>
      <w:marLeft w:val="0"/>
      <w:marRight w:val="0"/>
      <w:marTop w:val="0"/>
      <w:marBottom w:val="0"/>
      <w:divBdr>
        <w:top w:val="none" w:sz="0" w:space="0" w:color="auto"/>
        <w:left w:val="none" w:sz="0" w:space="0" w:color="auto"/>
        <w:bottom w:val="none" w:sz="0" w:space="0" w:color="auto"/>
        <w:right w:val="none" w:sz="0" w:space="0" w:color="auto"/>
      </w:divBdr>
    </w:div>
    <w:div w:id="166872421">
      <w:bodyDiv w:val="1"/>
      <w:marLeft w:val="0"/>
      <w:marRight w:val="0"/>
      <w:marTop w:val="0"/>
      <w:marBottom w:val="0"/>
      <w:divBdr>
        <w:top w:val="none" w:sz="0" w:space="0" w:color="auto"/>
        <w:left w:val="none" w:sz="0" w:space="0" w:color="auto"/>
        <w:bottom w:val="none" w:sz="0" w:space="0" w:color="auto"/>
        <w:right w:val="none" w:sz="0" w:space="0" w:color="auto"/>
      </w:divBdr>
    </w:div>
    <w:div w:id="167329415">
      <w:bodyDiv w:val="1"/>
      <w:marLeft w:val="0"/>
      <w:marRight w:val="0"/>
      <w:marTop w:val="0"/>
      <w:marBottom w:val="0"/>
      <w:divBdr>
        <w:top w:val="none" w:sz="0" w:space="0" w:color="auto"/>
        <w:left w:val="none" w:sz="0" w:space="0" w:color="auto"/>
        <w:bottom w:val="none" w:sz="0" w:space="0" w:color="auto"/>
        <w:right w:val="none" w:sz="0" w:space="0" w:color="auto"/>
      </w:divBdr>
    </w:div>
    <w:div w:id="167452881">
      <w:bodyDiv w:val="1"/>
      <w:marLeft w:val="0"/>
      <w:marRight w:val="0"/>
      <w:marTop w:val="0"/>
      <w:marBottom w:val="0"/>
      <w:divBdr>
        <w:top w:val="none" w:sz="0" w:space="0" w:color="auto"/>
        <w:left w:val="none" w:sz="0" w:space="0" w:color="auto"/>
        <w:bottom w:val="none" w:sz="0" w:space="0" w:color="auto"/>
        <w:right w:val="none" w:sz="0" w:space="0" w:color="auto"/>
      </w:divBdr>
    </w:div>
    <w:div w:id="167865444">
      <w:bodyDiv w:val="1"/>
      <w:marLeft w:val="0"/>
      <w:marRight w:val="0"/>
      <w:marTop w:val="0"/>
      <w:marBottom w:val="0"/>
      <w:divBdr>
        <w:top w:val="none" w:sz="0" w:space="0" w:color="auto"/>
        <w:left w:val="none" w:sz="0" w:space="0" w:color="auto"/>
        <w:bottom w:val="none" w:sz="0" w:space="0" w:color="auto"/>
        <w:right w:val="none" w:sz="0" w:space="0" w:color="auto"/>
      </w:divBdr>
    </w:div>
    <w:div w:id="168254367">
      <w:bodyDiv w:val="1"/>
      <w:marLeft w:val="0"/>
      <w:marRight w:val="0"/>
      <w:marTop w:val="0"/>
      <w:marBottom w:val="0"/>
      <w:divBdr>
        <w:top w:val="none" w:sz="0" w:space="0" w:color="auto"/>
        <w:left w:val="none" w:sz="0" w:space="0" w:color="auto"/>
        <w:bottom w:val="none" w:sz="0" w:space="0" w:color="auto"/>
        <w:right w:val="none" w:sz="0" w:space="0" w:color="auto"/>
      </w:divBdr>
    </w:div>
    <w:div w:id="168370857">
      <w:bodyDiv w:val="1"/>
      <w:marLeft w:val="0"/>
      <w:marRight w:val="0"/>
      <w:marTop w:val="0"/>
      <w:marBottom w:val="0"/>
      <w:divBdr>
        <w:top w:val="none" w:sz="0" w:space="0" w:color="auto"/>
        <w:left w:val="none" w:sz="0" w:space="0" w:color="auto"/>
        <w:bottom w:val="none" w:sz="0" w:space="0" w:color="auto"/>
        <w:right w:val="none" w:sz="0" w:space="0" w:color="auto"/>
      </w:divBdr>
    </w:div>
    <w:div w:id="169150043">
      <w:bodyDiv w:val="1"/>
      <w:marLeft w:val="0"/>
      <w:marRight w:val="0"/>
      <w:marTop w:val="0"/>
      <w:marBottom w:val="0"/>
      <w:divBdr>
        <w:top w:val="none" w:sz="0" w:space="0" w:color="auto"/>
        <w:left w:val="none" w:sz="0" w:space="0" w:color="auto"/>
        <w:bottom w:val="none" w:sz="0" w:space="0" w:color="auto"/>
        <w:right w:val="none" w:sz="0" w:space="0" w:color="auto"/>
      </w:divBdr>
    </w:div>
    <w:div w:id="170874297">
      <w:bodyDiv w:val="1"/>
      <w:marLeft w:val="0"/>
      <w:marRight w:val="0"/>
      <w:marTop w:val="0"/>
      <w:marBottom w:val="0"/>
      <w:divBdr>
        <w:top w:val="none" w:sz="0" w:space="0" w:color="auto"/>
        <w:left w:val="none" w:sz="0" w:space="0" w:color="auto"/>
        <w:bottom w:val="none" w:sz="0" w:space="0" w:color="auto"/>
        <w:right w:val="none" w:sz="0" w:space="0" w:color="auto"/>
      </w:divBdr>
    </w:div>
    <w:div w:id="174997665">
      <w:bodyDiv w:val="1"/>
      <w:marLeft w:val="0"/>
      <w:marRight w:val="0"/>
      <w:marTop w:val="0"/>
      <w:marBottom w:val="0"/>
      <w:divBdr>
        <w:top w:val="none" w:sz="0" w:space="0" w:color="auto"/>
        <w:left w:val="none" w:sz="0" w:space="0" w:color="auto"/>
        <w:bottom w:val="none" w:sz="0" w:space="0" w:color="auto"/>
        <w:right w:val="none" w:sz="0" w:space="0" w:color="auto"/>
      </w:divBdr>
    </w:div>
    <w:div w:id="175968301">
      <w:bodyDiv w:val="1"/>
      <w:marLeft w:val="0"/>
      <w:marRight w:val="0"/>
      <w:marTop w:val="0"/>
      <w:marBottom w:val="0"/>
      <w:divBdr>
        <w:top w:val="none" w:sz="0" w:space="0" w:color="auto"/>
        <w:left w:val="none" w:sz="0" w:space="0" w:color="auto"/>
        <w:bottom w:val="none" w:sz="0" w:space="0" w:color="auto"/>
        <w:right w:val="none" w:sz="0" w:space="0" w:color="auto"/>
      </w:divBdr>
    </w:div>
    <w:div w:id="176970005">
      <w:bodyDiv w:val="1"/>
      <w:marLeft w:val="0"/>
      <w:marRight w:val="0"/>
      <w:marTop w:val="0"/>
      <w:marBottom w:val="0"/>
      <w:divBdr>
        <w:top w:val="none" w:sz="0" w:space="0" w:color="auto"/>
        <w:left w:val="none" w:sz="0" w:space="0" w:color="auto"/>
        <w:bottom w:val="none" w:sz="0" w:space="0" w:color="auto"/>
        <w:right w:val="none" w:sz="0" w:space="0" w:color="auto"/>
      </w:divBdr>
    </w:div>
    <w:div w:id="177084473">
      <w:bodyDiv w:val="1"/>
      <w:marLeft w:val="0"/>
      <w:marRight w:val="0"/>
      <w:marTop w:val="0"/>
      <w:marBottom w:val="0"/>
      <w:divBdr>
        <w:top w:val="none" w:sz="0" w:space="0" w:color="auto"/>
        <w:left w:val="none" w:sz="0" w:space="0" w:color="auto"/>
        <w:bottom w:val="none" w:sz="0" w:space="0" w:color="auto"/>
        <w:right w:val="none" w:sz="0" w:space="0" w:color="auto"/>
      </w:divBdr>
    </w:div>
    <w:div w:id="181818045">
      <w:bodyDiv w:val="1"/>
      <w:marLeft w:val="0"/>
      <w:marRight w:val="0"/>
      <w:marTop w:val="0"/>
      <w:marBottom w:val="0"/>
      <w:divBdr>
        <w:top w:val="none" w:sz="0" w:space="0" w:color="auto"/>
        <w:left w:val="none" w:sz="0" w:space="0" w:color="auto"/>
        <w:bottom w:val="none" w:sz="0" w:space="0" w:color="auto"/>
        <w:right w:val="none" w:sz="0" w:space="0" w:color="auto"/>
      </w:divBdr>
    </w:div>
    <w:div w:id="182132499">
      <w:bodyDiv w:val="1"/>
      <w:marLeft w:val="0"/>
      <w:marRight w:val="0"/>
      <w:marTop w:val="0"/>
      <w:marBottom w:val="0"/>
      <w:divBdr>
        <w:top w:val="none" w:sz="0" w:space="0" w:color="auto"/>
        <w:left w:val="none" w:sz="0" w:space="0" w:color="auto"/>
        <w:bottom w:val="none" w:sz="0" w:space="0" w:color="auto"/>
        <w:right w:val="none" w:sz="0" w:space="0" w:color="auto"/>
      </w:divBdr>
    </w:div>
    <w:div w:id="183639473">
      <w:bodyDiv w:val="1"/>
      <w:marLeft w:val="0"/>
      <w:marRight w:val="0"/>
      <w:marTop w:val="0"/>
      <w:marBottom w:val="0"/>
      <w:divBdr>
        <w:top w:val="none" w:sz="0" w:space="0" w:color="auto"/>
        <w:left w:val="none" w:sz="0" w:space="0" w:color="auto"/>
        <w:bottom w:val="none" w:sz="0" w:space="0" w:color="auto"/>
        <w:right w:val="none" w:sz="0" w:space="0" w:color="auto"/>
      </w:divBdr>
    </w:div>
    <w:div w:id="183908410">
      <w:bodyDiv w:val="1"/>
      <w:marLeft w:val="0"/>
      <w:marRight w:val="0"/>
      <w:marTop w:val="0"/>
      <w:marBottom w:val="0"/>
      <w:divBdr>
        <w:top w:val="none" w:sz="0" w:space="0" w:color="auto"/>
        <w:left w:val="none" w:sz="0" w:space="0" w:color="auto"/>
        <w:bottom w:val="none" w:sz="0" w:space="0" w:color="auto"/>
        <w:right w:val="none" w:sz="0" w:space="0" w:color="auto"/>
      </w:divBdr>
    </w:div>
    <w:div w:id="184561565">
      <w:bodyDiv w:val="1"/>
      <w:marLeft w:val="0"/>
      <w:marRight w:val="0"/>
      <w:marTop w:val="0"/>
      <w:marBottom w:val="0"/>
      <w:divBdr>
        <w:top w:val="none" w:sz="0" w:space="0" w:color="auto"/>
        <w:left w:val="none" w:sz="0" w:space="0" w:color="auto"/>
        <w:bottom w:val="none" w:sz="0" w:space="0" w:color="auto"/>
        <w:right w:val="none" w:sz="0" w:space="0" w:color="auto"/>
      </w:divBdr>
    </w:div>
    <w:div w:id="185682930">
      <w:bodyDiv w:val="1"/>
      <w:marLeft w:val="0"/>
      <w:marRight w:val="0"/>
      <w:marTop w:val="0"/>
      <w:marBottom w:val="0"/>
      <w:divBdr>
        <w:top w:val="none" w:sz="0" w:space="0" w:color="auto"/>
        <w:left w:val="none" w:sz="0" w:space="0" w:color="auto"/>
        <w:bottom w:val="none" w:sz="0" w:space="0" w:color="auto"/>
        <w:right w:val="none" w:sz="0" w:space="0" w:color="auto"/>
      </w:divBdr>
    </w:div>
    <w:div w:id="187959594">
      <w:bodyDiv w:val="1"/>
      <w:marLeft w:val="0"/>
      <w:marRight w:val="0"/>
      <w:marTop w:val="0"/>
      <w:marBottom w:val="0"/>
      <w:divBdr>
        <w:top w:val="none" w:sz="0" w:space="0" w:color="auto"/>
        <w:left w:val="none" w:sz="0" w:space="0" w:color="auto"/>
        <w:bottom w:val="none" w:sz="0" w:space="0" w:color="auto"/>
        <w:right w:val="none" w:sz="0" w:space="0" w:color="auto"/>
      </w:divBdr>
    </w:div>
    <w:div w:id="188304720">
      <w:bodyDiv w:val="1"/>
      <w:marLeft w:val="0"/>
      <w:marRight w:val="0"/>
      <w:marTop w:val="0"/>
      <w:marBottom w:val="0"/>
      <w:divBdr>
        <w:top w:val="none" w:sz="0" w:space="0" w:color="auto"/>
        <w:left w:val="none" w:sz="0" w:space="0" w:color="auto"/>
        <w:bottom w:val="none" w:sz="0" w:space="0" w:color="auto"/>
        <w:right w:val="none" w:sz="0" w:space="0" w:color="auto"/>
      </w:divBdr>
    </w:div>
    <w:div w:id="192691465">
      <w:bodyDiv w:val="1"/>
      <w:marLeft w:val="0"/>
      <w:marRight w:val="0"/>
      <w:marTop w:val="0"/>
      <w:marBottom w:val="0"/>
      <w:divBdr>
        <w:top w:val="none" w:sz="0" w:space="0" w:color="auto"/>
        <w:left w:val="none" w:sz="0" w:space="0" w:color="auto"/>
        <w:bottom w:val="none" w:sz="0" w:space="0" w:color="auto"/>
        <w:right w:val="none" w:sz="0" w:space="0" w:color="auto"/>
      </w:divBdr>
    </w:div>
    <w:div w:id="193229281">
      <w:bodyDiv w:val="1"/>
      <w:marLeft w:val="0"/>
      <w:marRight w:val="0"/>
      <w:marTop w:val="0"/>
      <w:marBottom w:val="0"/>
      <w:divBdr>
        <w:top w:val="none" w:sz="0" w:space="0" w:color="auto"/>
        <w:left w:val="none" w:sz="0" w:space="0" w:color="auto"/>
        <w:bottom w:val="none" w:sz="0" w:space="0" w:color="auto"/>
        <w:right w:val="none" w:sz="0" w:space="0" w:color="auto"/>
      </w:divBdr>
    </w:div>
    <w:div w:id="195124653">
      <w:bodyDiv w:val="1"/>
      <w:marLeft w:val="0"/>
      <w:marRight w:val="0"/>
      <w:marTop w:val="0"/>
      <w:marBottom w:val="0"/>
      <w:divBdr>
        <w:top w:val="none" w:sz="0" w:space="0" w:color="auto"/>
        <w:left w:val="none" w:sz="0" w:space="0" w:color="auto"/>
        <w:bottom w:val="none" w:sz="0" w:space="0" w:color="auto"/>
        <w:right w:val="none" w:sz="0" w:space="0" w:color="auto"/>
      </w:divBdr>
    </w:div>
    <w:div w:id="198050892">
      <w:bodyDiv w:val="1"/>
      <w:marLeft w:val="0"/>
      <w:marRight w:val="0"/>
      <w:marTop w:val="0"/>
      <w:marBottom w:val="0"/>
      <w:divBdr>
        <w:top w:val="none" w:sz="0" w:space="0" w:color="auto"/>
        <w:left w:val="none" w:sz="0" w:space="0" w:color="auto"/>
        <w:bottom w:val="none" w:sz="0" w:space="0" w:color="auto"/>
        <w:right w:val="none" w:sz="0" w:space="0" w:color="auto"/>
      </w:divBdr>
    </w:div>
    <w:div w:id="199130401">
      <w:bodyDiv w:val="1"/>
      <w:marLeft w:val="0"/>
      <w:marRight w:val="0"/>
      <w:marTop w:val="0"/>
      <w:marBottom w:val="0"/>
      <w:divBdr>
        <w:top w:val="none" w:sz="0" w:space="0" w:color="auto"/>
        <w:left w:val="none" w:sz="0" w:space="0" w:color="auto"/>
        <w:bottom w:val="none" w:sz="0" w:space="0" w:color="auto"/>
        <w:right w:val="none" w:sz="0" w:space="0" w:color="auto"/>
      </w:divBdr>
    </w:div>
    <w:div w:id="201022968">
      <w:bodyDiv w:val="1"/>
      <w:marLeft w:val="0"/>
      <w:marRight w:val="0"/>
      <w:marTop w:val="0"/>
      <w:marBottom w:val="0"/>
      <w:divBdr>
        <w:top w:val="none" w:sz="0" w:space="0" w:color="auto"/>
        <w:left w:val="none" w:sz="0" w:space="0" w:color="auto"/>
        <w:bottom w:val="none" w:sz="0" w:space="0" w:color="auto"/>
        <w:right w:val="none" w:sz="0" w:space="0" w:color="auto"/>
      </w:divBdr>
    </w:div>
    <w:div w:id="202132380">
      <w:bodyDiv w:val="1"/>
      <w:marLeft w:val="0"/>
      <w:marRight w:val="0"/>
      <w:marTop w:val="0"/>
      <w:marBottom w:val="0"/>
      <w:divBdr>
        <w:top w:val="none" w:sz="0" w:space="0" w:color="auto"/>
        <w:left w:val="none" w:sz="0" w:space="0" w:color="auto"/>
        <w:bottom w:val="none" w:sz="0" w:space="0" w:color="auto"/>
        <w:right w:val="none" w:sz="0" w:space="0" w:color="auto"/>
      </w:divBdr>
    </w:div>
    <w:div w:id="202250760">
      <w:bodyDiv w:val="1"/>
      <w:marLeft w:val="0"/>
      <w:marRight w:val="0"/>
      <w:marTop w:val="0"/>
      <w:marBottom w:val="0"/>
      <w:divBdr>
        <w:top w:val="none" w:sz="0" w:space="0" w:color="auto"/>
        <w:left w:val="none" w:sz="0" w:space="0" w:color="auto"/>
        <w:bottom w:val="none" w:sz="0" w:space="0" w:color="auto"/>
        <w:right w:val="none" w:sz="0" w:space="0" w:color="auto"/>
      </w:divBdr>
    </w:div>
    <w:div w:id="209537620">
      <w:bodyDiv w:val="1"/>
      <w:marLeft w:val="0"/>
      <w:marRight w:val="0"/>
      <w:marTop w:val="0"/>
      <w:marBottom w:val="0"/>
      <w:divBdr>
        <w:top w:val="none" w:sz="0" w:space="0" w:color="auto"/>
        <w:left w:val="none" w:sz="0" w:space="0" w:color="auto"/>
        <w:bottom w:val="none" w:sz="0" w:space="0" w:color="auto"/>
        <w:right w:val="none" w:sz="0" w:space="0" w:color="auto"/>
      </w:divBdr>
    </w:div>
    <w:div w:id="211697180">
      <w:bodyDiv w:val="1"/>
      <w:marLeft w:val="0"/>
      <w:marRight w:val="0"/>
      <w:marTop w:val="0"/>
      <w:marBottom w:val="0"/>
      <w:divBdr>
        <w:top w:val="none" w:sz="0" w:space="0" w:color="auto"/>
        <w:left w:val="none" w:sz="0" w:space="0" w:color="auto"/>
        <w:bottom w:val="none" w:sz="0" w:space="0" w:color="auto"/>
        <w:right w:val="none" w:sz="0" w:space="0" w:color="auto"/>
      </w:divBdr>
    </w:div>
    <w:div w:id="214203793">
      <w:bodyDiv w:val="1"/>
      <w:marLeft w:val="0"/>
      <w:marRight w:val="0"/>
      <w:marTop w:val="0"/>
      <w:marBottom w:val="0"/>
      <w:divBdr>
        <w:top w:val="none" w:sz="0" w:space="0" w:color="auto"/>
        <w:left w:val="none" w:sz="0" w:space="0" w:color="auto"/>
        <w:bottom w:val="none" w:sz="0" w:space="0" w:color="auto"/>
        <w:right w:val="none" w:sz="0" w:space="0" w:color="auto"/>
      </w:divBdr>
    </w:div>
    <w:div w:id="216356175">
      <w:bodyDiv w:val="1"/>
      <w:marLeft w:val="0"/>
      <w:marRight w:val="0"/>
      <w:marTop w:val="0"/>
      <w:marBottom w:val="0"/>
      <w:divBdr>
        <w:top w:val="none" w:sz="0" w:space="0" w:color="auto"/>
        <w:left w:val="none" w:sz="0" w:space="0" w:color="auto"/>
        <w:bottom w:val="none" w:sz="0" w:space="0" w:color="auto"/>
        <w:right w:val="none" w:sz="0" w:space="0" w:color="auto"/>
      </w:divBdr>
    </w:div>
    <w:div w:id="216553992">
      <w:bodyDiv w:val="1"/>
      <w:marLeft w:val="0"/>
      <w:marRight w:val="0"/>
      <w:marTop w:val="0"/>
      <w:marBottom w:val="0"/>
      <w:divBdr>
        <w:top w:val="none" w:sz="0" w:space="0" w:color="auto"/>
        <w:left w:val="none" w:sz="0" w:space="0" w:color="auto"/>
        <w:bottom w:val="none" w:sz="0" w:space="0" w:color="auto"/>
        <w:right w:val="none" w:sz="0" w:space="0" w:color="auto"/>
      </w:divBdr>
    </w:div>
    <w:div w:id="217977147">
      <w:bodyDiv w:val="1"/>
      <w:marLeft w:val="0"/>
      <w:marRight w:val="0"/>
      <w:marTop w:val="0"/>
      <w:marBottom w:val="0"/>
      <w:divBdr>
        <w:top w:val="none" w:sz="0" w:space="0" w:color="auto"/>
        <w:left w:val="none" w:sz="0" w:space="0" w:color="auto"/>
        <w:bottom w:val="none" w:sz="0" w:space="0" w:color="auto"/>
        <w:right w:val="none" w:sz="0" w:space="0" w:color="auto"/>
      </w:divBdr>
    </w:div>
    <w:div w:id="218715933">
      <w:bodyDiv w:val="1"/>
      <w:marLeft w:val="0"/>
      <w:marRight w:val="0"/>
      <w:marTop w:val="0"/>
      <w:marBottom w:val="0"/>
      <w:divBdr>
        <w:top w:val="none" w:sz="0" w:space="0" w:color="auto"/>
        <w:left w:val="none" w:sz="0" w:space="0" w:color="auto"/>
        <w:bottom w:val="none" w:sz="0" w:space="0" w:color="auto"/>
        <w:right w:val="none" w:sz="0" w:space="0" w:color="auto"/>
      </w:divBdr>
    </w:div>
    <w:div w:id="218906360">
      <w:bodyDiv w:val="1"/>
      <w:marLeft w:val="0"/>
      <w:marRight w:val="0"/>
      <w:marTop w:val="0"/>
      <w:marBottom w:val="0"/>
      <w:divBdr>
        <w:top w:val="none" w:sz="0" w:space="0" w:color="auto"/>
        <w:left w:val="none" w:sz="0" w:space="0" w:color="auto"/>
        <w:bottom w:val="none" w:sz="0" w:space="0" w:color="auto"/>
        <w:right w:val="none" w:sz="0" w:space="0" w:color="auto"/>
      </w:divBdr>
    </w:div>
    <w:div w:id="221260445">
      <w:bodyDiv w:val="1"/>
      <w:marLeft w:val="0"/>
      <w:marRight w:val="0"/>
      <w:marTop w:val="0"/>
      <w:marBottom w:val="0"/>
      <w:divBdr>
        <w:top w:val="none" w:sz="0" w:space="0" w:color="auto"/>
        <w:left w:val="none" w:sz="0" w:space="0" w:color="auto"/>
        <w:bottom w:val="none" w:sz="0" w:space="0" w:color="auto"/>
        <w:right w:val="none" w:sz="0" w:space="0" w:color="auto"/>
      </w:divBdr>
    </w:div>
    <w:div w:id="222447217">
      <w:bodyDiv w:val="1"/>
      <w:marLeft w:val="0"/>
      <w:marRight w:val="0"/>
      <w:marTop w:val="0"/>
      <w:marBottom w:val="0"/>
      <w:divBdr>
        <w:top w:val="none" w:sz="0" w:space="0" w:color="auto"/>
        <w:left w:val="none" w:sz="0" w:space="0" w:color="auto"/>
        <w:bottom w:val="none" w:sz="0" w:space="0" w:color="auto"/>
        <w:right w:val="none" w:sz="0" w:space="0" w:color="auto"/>
      </w:divBdr>
    </w:div>
    <w:div w:id="224537914">
      <w:bodyDiv w:val="1"/>
      <w:marLeft w:val="0"/>
      <w:marRight w:val="0"/>
      <w:marTop w:val="0"/>
      <w:marBottom w:val="0"/>
      <w:divBdr>
        <w:top w:val="none" w:sz="0" w:space="0" w:color="auto"/>
        <w:left w:val="none" w:sz="0" w:space="0" w:color="auto"/>
        <w:bottom w:val="none" w:sz="0" w:space="0" w:color="auto"/>
        <w:right w:val="none" w:sz="0" w:space="0" w:color="auto"/>
      </w:divBdr>
    </w:div>
    <w:div w:id="224684111">
      <w:bodyDiv w:val="1"/>
      <w:marLeft w:val="0"/>
      <w:marRight w:val="0"/>
      <w:marTop w:val="0"/>
      <w:marBottom w:val="0"/>
      <w:divBdr>
        <w:top w:val="none" w:sz="0" w:space="0" w:color="auto"/>
        <w:left w:val="none" w:sz="0" w:space="0" w:color="auto"/>
        <w:bottom w:val="none" w:sz="0" w:space="0" w:color="auto"/>
        <w:right w:val="none" w:sz="0" w:space="0" w:color="auto"/>
      </w:divBdr>
    </w:div>
    <w:div w:id="225725977">
      <w:bodyDiv w:val="1"/>
      <w:marLeft w:val="0"/>
      <w:marRight w:val="0"/>
      <w:marTop w:val="0"/>
      <w:marBottom w:val="0"/>
      <w:divBdr>
        <w:top w:val="none" w:sz="0" w:space="0" w:color="auto"/>
        <w:left w:val="none" w:sz="0" w:space="0" w:color="auto"/>
        <w:bottom w:val="none" w:sz="0" w:space="0" w:color="auto"/>
        <w:right w:val="none" w:sz="0" w:space="0" w:color="auto"/>
      </w:divBdr>
    </w:div>
    <w:div w:id="227231184">
      <w:bodyDiv w:val="1"/>
      <w:marLeft w:val="0"/>
      <w:marRight w:val="0"/>
      <w:marTop w:val="0"/>
      <w:marBottom w:val="0"/>
      <w:divBdr>
        <w:top w:val="none" w:sz="0" w:space="0" w:color="auto"/>
        <w:left w:val="none" w:sz="0" w:space="0" w:color="auto"/>
        <w:bottom w:val="none" w:sz="0" w:space="0" w:color="auto"/>
        <w:right w:val="none" w:sz="0" w:space="0" w:color="auto"/>
      </w:divBdr>
    </w:div>
    <w:div w:id="230236496">
      <w:bodyDiv w:val="1"/>
      <w:marLeft w:val="0"/>
      <w:marRight w:val="0"/>
      <w:marTop w:val="0"/>
      <w:marBottom w:val="0"/>
      <w:divBdr>
        <w:top w:val="none" w:sz="0" w:space="0" w:color="auto"/>
        <w:left w:val="none" w:sz="0" w:space="0" w:color="auto"/>
        <w:bottom w:val="none" w:sz="0" w:space="0" w:color="auto"/>
        <w:right w:val="none" w:sz="0" w:space="0" w:color="auto"/>
      </w:divBdr>
    </w:div>
    <w:div w:id="230821002">
      <w:bodyDiv w:val="1"/>
      <w:marLeft w:val="0"/>
      <w:marRight w:val="0"/>
      <w:marTop w:val="0"/>
      <w:marBottom w:val="0"/>
      <w:divBdr>
        <w:top w:val="none" w:sz="0" w:space="0" w:color="auto"/>
        <w:left w:val="none" w:sz="0" w:space="0" w:color="auto"/>
        <w:bottom w:val="none" w:sz="0" w:space="0" w:color="auto"/>
        <w:right w:val="none" w:sz="0" w:space="0" w:color="auto"/>
      </w:divBdr>
    </w:div>
    <w:div w:id="231503865">
      <w:bodyDiv w:val="1"/>
      <w:marLeft w:val="0"/>
      <w:marRight w:val="0"/>
      <w:marTop w:val="0"/>
      <w:marBottom w:val="0"/>
      <w:divBdr>
        <w:top w:val="none" w:sz="0" w:space="0" w:color="auto"/>
        <w:left w:val="none" w:sz="0" w:space="0" w:color="auto"/>
        <w:bottom w:val="none" w:sz="0" w:space="0" w:color="auto"/>
        <w:right w:val="none" w:sz="0" w:space="0" w:color="auto"/>
      </w:divBdr>
    </w:div>
    <w:div w:id="232159969">
      <w:bodyDiv w:val="1"/>
      <w:marLeft w:val="0"/>
      <w:marRight w:val="0"/>
      <w:marTop w:val="0"/>
      <w:marBottom w:val="0"/>
      <w:divBdr>
        <w:top w:val="none" w:sz="0" w:space="0" w:color="auto"/>
        <w:left w:val="none" w:sz="0" w:space="0" w:color="auto"/>
        <w:bottom w:val="none" w:sz="0" w:space="0" w:color="auto"/>
        <w:right w:val="none" w:sz="0" w:space="0" w:color="auto"/>
      </w:divBdr>
    </w:div>
    <w:div w:id="232545546">
      <w:bodyDiv w:val="1"/>
      <w:marLeft w:val="0"/>
      <w:marRight w:val="0"/>
      <w:marTop w:val="0"/>
      <w:marBottom w:val="0"/>
      <w:divBdr>
        <w:top w:val="none" w:sz="0" w:space="0" w:color="auto"/>
        <w:left w:val="none" w:sz="0" w:space="0" w:color="auto"/>
        <w:bottom w:val="none" w:sz="0" w:space="0" w:color="auto"/>
        <w:right w:val="none" w:sz="0" w:space="0" w:color="auto"/>
      </w:divBdr>
    </w:div>
    <w:div w:id="232551203">
      <w:bodyDiv w:val="1"/>
      <w:marLeft w:val="0"/>
      <w:marRight w:val="0"/>
      <w:marTop w:val="0"/>
      <w:marBottom w:val="0"/>
      <w:divBdr>
        <w:top w:val="none" w:sz="0" w:space="0" w:color="auto"/>
        <w:left w:val="none" w:sz="0" w:space="0" w:color="auto"/>
        <w:bottom w:val="none" w:sz="0" w:space="0" w:color="auto"/>
        <w:right w:val="none" w:sz="0" w:space="0" w:color="auto"/>
      </w:divBdr>
    </w:div>
    <w:div w:id="233004220">
      <w:bodyDiv w:val="1"/>
      <w:marLeft w:val="0"/>
      <w:marRight w:val="0"/>
      <w:marTop w:val="0"/>
      <w:marBottom w:val="0"/>
      <w:divBdr>
        <w:top w:val="none" w:sz="0" w:space="0" w:color="auto"/>
        <w:left w:val="none" w:sz="0" w:space="0" w:color="auto"/>
        <w:bottom w:val="none" w:sz="0" w:space="0" w:color="auto"/>
        <w:right w:val="none" w:sz="0" w:space="0" w:color="auto"/>
      </w:divBdr>
    </w:div>
    <w:div w:id="233702636">
      <w:bodyDiv w:val="1"/>
      <w:marLeft w:val="0"/>
      <w:marRight w:val="0"/>
      <w:marTop w:val="0"/>
      <w:marBottom w:val="0"/>
      <w:divBdr>
        <w:top w:val="none" w:sz="0" w:space="0" w:color="auto"/>
        <w:left w:val="none" w:sz="0" w:space="0" w:color="auto"/>
        <w:bottom w:val="none" w:sz="0" w:space="0" w:color="auto"/>
        <w:right w:val="none" w:sz="0" w:space="0" w:color="auto"/>
      </w:divBdr>
    </w:div>
    <w:div w:id="234126432">
      <w:bodyDiv w:val="1"/>
      <w:marLeft w:val="0"/>
      <w:marRight w:val="0"/>
      <w:marTop w:val="0"/>
      <w:marBottom w:val="0"/>
      <w:divBdr>
        <w:top w:val="none" w:sz="0" w:space="0" w:color="auto"/>
        <w:left w:val="none" w:sz="0" w:space="0" w:color="auto"/>
        <w:bottom w:val="none" w:sz="0" w:space="0" w:color="auto"/>
        <w:right w:val="none" w:sz="0" w:space="0" w:color="auto"/>
      </w:divBdr>
    </w:div>
    <w:div w:id="234560446">
      <w:bodyDiv w:val="1"/>
      <w:marLeft w:val="0"/>
      <w:marRight w:val="0"/>
      <w:marTop w:val="0"/>
      <w:marBottom w:val="0"/>
      <w:divBdr>
        <w:top w:val="none" w:sz="0" w:space="0" w:color="auto"/>
        <w:left w:val="none" w:sz="0" w:space="0" w:color="auto"/>
        <w:bottom w:val="none" w:sz="0" w:space="0" w:color="auto"/>
        <w:right w:val="none" w:sz="0" w:space="0" w:color="auto"/>
      </w:divBdr>
    </w:div>
    <w:div w:id="235091113">
      <w:bodyDiv w:val="1"/>
      <w:marLeft w:val="0"/>
      <w:marRight w:val="0"/>
      <w:marTop w:val="0"/>
      <w:marBottom w:val="0"/>
      <w:divBdr>
        <w:top w:val="none" w:sz="0" w:space="0" w:color="auto"/>
        <w:left w:val="none" w:sz="0" w:space="0" w:color="auto"/>
        <w:bottom w:val="none" w:sz="0" w:space="0" w:color="auto"/>
        <w:right w:val="none" w:sz="0" w:space="0" w:color="auto"/>
      </w:divBdr>
    </w:div>
    <w:div w:id="237179663">
      <w:bodyDiv w:val="1"/>
      <w:marLeft w:val="0"/>
      <w:marRight w:val="0"/>
      <w:marTop w:val="0"/>
      <w:marBottom w:val="0"/>
      <w:divBdr>
        <w:top w:val="none" w:sz="0" w:space="0" w:color="auto"/>
        <w:left w:val="none" w:sz="0" w:space="0" w:color="auto"/>
        <w:bottom w:val="none" w:sz="0" w:space="0" w:color="auto"/>
        <w:right w:val="none" w:sz="0" w:space="0" w:color="auto"/>
      </w:divBdr>
    </w:div>
    <w:div w:id="238515338">
      <w:bodyDiv w:val="1"/>
      <w:marLeft w:val="0"/>
      <w:marRight w:val="0"/>
      <w:marTop w:val="0"/>
      <w:marBottom w:val="0"/>
      <w:divBdr>
        <w:top w:val="none" w:sz="0" w:space="0" w:color="auto"/>
        <w:left w:val="none" w:sz="0" w:space="0" w:color="auto"/>
        <w:bottom w:val="none" w:sz="0" w:space="0" w:color="auto"/>
        <w:right w:val="none" w:sz="0" w:space="0" w:color="auto"/>
      </w:divBdr>
    </w:div>
    <w:div w:id="238709679">
      <w:bodyDiv w:val="1"/>
      <w:marLeft w:val="0"/>
      <w:marRight w:val="0"/>
      <w:marTop w:val="0"/>
      <w:marBottom w:val="0"/>
      <w:divBdr>
        <w:top w:val="none" w:sz="0" w:space="0" w:color="auto"/>
        <w:left w:val="none" w:sz="0" w:space="0" w:color="auto"/>
        <w:bottom w:val="none" w:sz="0" w:space="0" w:color="auto"/>
        <w:right w:val="none" w:sz="0" w:space="0" w:color="auto"/>
      </w:divBdr>
    </w:div>
    <w:div w:id="238951923">
      <w:bodyDiv w:val="1"/>
      <w:marLeft w:val="0"/>
      <w:marRight w:val="0"/>
      <w:marTop w:val="0"/>
      <w:marBottom w:val="0"/>
      <w:divBdr>
        <w:top w:val="none" w:sz="0" w:space="0" w:color="auto"/>
        <w:left w:val="none" w:sz="0" w:space="0" w:color="auto"/>
        <w:bottom w:val="none" w:sz="0" w:space="0" w:color="auto"/>
        <w:right w:val="none" w:sz="0" w:space="0" w:color="auto"/>
      </w:divBdr>
    </w:div>
    <w:div w:id="239292103">
      <w:bodyDiv w:val="1"/>
      <w:marLeft w:val="0"/>
      <w:marRight w:val="0"/>
      <w:marTop w:val="0"/>
      <w:marBottom w:val="0"/>
      <w:divBdr>
        <w:top w:val="none" w:sz="0" w:space="0" w:color="auto"/>
        <w:left w:val="none" w:sz="0" w:space="0" w:color="auto"/>
        <w:bottom w:val="none" w:sz="0" w:space="0" w:color="auto"/>
        <w:right w:val="none" w:sz="0" w:space="0" w:color="auto"/>
      </w:divBdr>
    </w:div>
    <w:div w:id="239562225">
      <w:bodyDiv w:val="1"/>
      <w:marLeft w:val="0"/>
      <w:marRight w:val="0"/>
      <w:marTop w:val="0"/>
      <w:marBottom w:val="0"/>
      <w:divBdr>
        <w:top w:val="none" w:sz="0" w:space="0" w:color="auto"/>
        <w:left w:val="none" w:sz="0" w:space="0" w:color="auto"/>
        <w:bottom w:val="none" w:sz="0" w:space="0" w:color="auto"/>
        <w:right w:val="none" w:sz="0" w:space="0" w:color="auto"/>
      </w:divBdr>
    </w:div>
    <w:div w:id="240258150">
      <w:bodyDiv w:val="1"/>
      <w:marLeft w:val="0"/>
      <w:marRight w:val="0"/>
      <w:marTop w:val="0"/>
      <w:marBottom w:val="0"/>
      <w:divBdr>
        <w:top w:val="none" w:sz="0" w:space="0" w:color="auto"/>
        <w:left w:val="none" w:sz="0" w:space="0" w:color="auto"/>
        <w:bottom w:val="none" w:sz="0" w:space="0" w:color="auto"/>
        <w:right w:val="none" w:sz="0" w:space="0" w:color="auto"/>
      </w:divBdr>
    </w:div>
    <w:div w:id="240339915">
      <w:bodyDiv w:val="1"/>
      <w:marLeft w:val="0"/>
      <w:marRight w:val="0"/>
      <w:marTop w:val="0"/>
      <w:marBottom w:val="0"/>
      <w:divBdr>
        <w:top w:val="none" w:sz="0" w:space="0" w:color="auto"/>
        <w:left w:val="none" w:sz="0" w:space="0" w:color="auto"/>
        <w:bottom w:val="none" w:sz="0" w:space="0" w:color="auto"/>
        <w:right w:val="none" w:sz="0" w:space="0" w:color="auto"/>
      </w:divBdr>
    </w:div>
    <w:div w:id="241570783">
      <w:bodyDiv w:val="1"/>
      <w:marLeft w:val="0"/>
      <w:marRight w:val="0"/>
      <w:marTop w:val="0"/>
      <w:marBottom w:val="0"/>
      <w:divBdr>
        <w:top w:val="none" w:sz="0" w:space="0" w:color="auto"/>
        <w:left w:val="none" w:sz="0" w:space="0" w:color="auto"/>
        <w:bottom w:val="none" w:sz="0" w:space="0" w:color="auto"/>
        <w:right w:val="none" w:sz="0" w:space="0" w:color="auto"/>
      </w:divBdr>
    </w:div>
    <w:div w:id="244849647">
      <w:bodyDiv w:val="1"/>
      <w:marLeft w:val="0"/>
      <w:marRight w:val="0"/>
      <w:marTop w:val="0"/>
      <w:marBottom w:val="0"/>
      <w:divBdr>
        <w:top w:val="none" w:sz="0" w:space="0" w:color="auto"/>
        <w:left w:val="none" w:sz="0" w:space="0" w:color="auto"/>
        <w:bottom w:val="none" w:sz="0" w:space="0" w:color="auto"/>
        <w:right w:val="none" w:sz="0" w:space="0" w:color="auto"/>
      </w:divBdr>
    </w:div>
    <w:div w:id="244875260">
      <w:bodyDiv w:val="1"/>
      <w:marLeft w:val="0"/>
      <w:marRight w:val="0"/>
      <w:marTop w:val="0"/>
      <w:marBottom w:val="0"/>
      <w:divBdr>
        <w:top w:val="none" w:sz="0" w:space="0" w:color="auto"/>
        <w:left w:val="none" w:sz="0" w:space="0" w:color="auto"/>
        <w:bottom w:val="none" w:sz="0" w:space="0" w:color="auto"/>
        <w:right w:val="none" w:sz="0" w:space="0" w:color="auto"/>
      </w:divBdr>
    </w:div>
    <w:div w:id="247008522">
      <w:bodyDiv w:val="1"/>
      <w:marLeft w:val="0"/>
      <w:marRight w:val="0"/>
      <w:marTop w:val="0"/>
      <w:marBottom w:val="0"/>
      <w:divBdr>
        <w:top w:val="none" w:sz="0" w:space="0" w:color="auto"/>
        <w:left w:val="none" w:sz="0" w:space="0" w:color="auto"/>
        <w:bottom w:val="none" w:sz="0" w:space="0" w:color="auto"/>
        <w:right w:val="none" w:sz="0" w:space="0" w:color="auto"/>
      </w:divBdr>
    </w:div>
    <w:div w:id="247541854">
      <w:bodyDiv w:val="1"/>
      <w:marLeft w:val="0"/>
      <w:marRight w:val="0"/>
      <w:marTop w:val="0"/>
      <w:marBottom w:val="0"/>
      <w:divBdr>
        <w:top w:val="none" w:sz="0" w:space="0" w:color="auto"/>
        <w:left w:val="none" w:sz="0" w:space="0" w:color="auto"/>
        <w:bottom w:val="none" w:sz="0" w:space="0" w:color="auto"/>
        <w:right w:val="none" w:sz="0" w:space="0" w:color="auto"/>
      </w:divBdr>
    </w:div>
    <w:div w:id="248463597">
      <w:bodyDiv w:val="1"/>
      <w:marLeft w:val="0"/>
      <w:marRight w:val="0"/>
      <w:marTop w:val="0"/>
      <w:marBottom w:val="0"/>
      <w:divBdr>
        <w:top w:val="none" w:sz="0" w:space="0" w:color="auto"/>
        <w:left w:val="none" w:sz="0" w:space="0" w:color="auto"/>
        <w:bottom w:val="none" w:sz="0" w:space="0" w:color="auto"/>
        <w:right w:val="none" w:sz="0" w:space="0" w:color="auto"/>
      </w:divBdr>
    </w:div>
    <w:div w:id="248467174">
      <w:bodyDiv w:val="1"/>
      <w:marLeft w:val="0"/>
      <w:marRight w:val="0"/>
      <w:marTop w:val="0"/>
      <w:marBottom w:val="0"/>
      <w:divBdr>
        <w:top w:val="none" w:sz="0" w:space="0" w:color="auto"/>
        <w:left w:val="none" w:sz="0" w:space="0" w:color="auto"/>
        <w:bottom w:val="none" w:sz="0" w:space="0" w:color="auto"/>
        <w:right w:val="none" w:sz="0" w:space="0" w:color="auto"/>
      </w:divBdr>
    </w:div>
    <w:div w:id="249242567">
      <w:bodyDiv w:val="1"/>
      <w:marLeft w:val="0"/>
      <w:marRight w:val="0"/>
      <w:marTop w:val="0"/>
      <w:marBottom w:val="0"/>
      <w:divBdr>
        <w:top w:val="none" w:sz="0" w:space="0" w:color="auto"/>
        <w:left w:val="none" w:sz="0" w:space="0" w:color="auto"/>
        <w:bottom w:val="none" w:sz="0" w:space="0" w:color="auto"/>
        <w:right w:val="none" w:sz="0" w:space="0" w:color="auto"/>
      </w:divBdr>
    </w:div>
    <w:div w:id="250236831">
      <w:bodyDiv w:val="1"/>
      <w:marLeft w:val="0"/>
      <w:marRight w:val="0"/>
      <w:marTop w:val="0"/>
      <w:marBottom w:val="0"/>
      <w:divBdr>
        <w:top w:val="none" w:sz="0" w:space="0" w:color="auto"/>
        <w:left w:val="none" w:sz="0" w:space="0" w:color="auto"/>
        <w:bottom w:val="none" w:sz="0" w:space="0" w:color="auto"/>
        <w:right w:val="none" w:sz="0" w:space="0" w:color="auto"/>
      </w:divBdr>
    </w:div>
    <w:div w:id="257757561">
      <w:bodyDiv w:val="1"/>
      <w:marLeft w:val="0"/>
      <w:marRight w:val="0"/>
      <w:marTop w:val="0"/>
      <w:marBottom w:val="0"/>
      <w:divBdr>
        <w:top w:val="none" w:sz="0" w:space="0" w:color="auto"/>
        <w:left w:val="none" w:sz="0" w:space="0" w:color="auto"/>
        <w:bottom w:val="none" w:sz="0" w:space="0" w:color="auto"/>
        <w:right w:val="none" w:sz="0" w:space="0" w:color="auto"/>
      </w:divBdr>
    </w:div>
    <w:div w:id="258025804">
      <w:bodyDiv w:val="1"/>
      <w:marLeft w:val="0"/>
      <w:marRight w:val="0"/>
      <w:marTop w:val="0"/>
      <w:marBottom w:val="0"/>
      <w:divBdr>
        <w:top w:val="none" w:sz="0" w:space="0" w:color="auto"/>
        <w:left w:val="none" w:sz="0" w:space="0" w:color="auto"/>
        <w:bottom w:val="none" w:sz="0" w:space="0" w:color="auto"/>
        <w:right w:val="none" w:sz="0" w:space="0" w:color="auto"/>
      </w:divBdr>
    </w:div>
    <w:div w:id="258146577">
      <w:bodyDiv w:val="1"/>
      <w:marLeft w:val="0"/>
      <w:marRight w:val="0"/>
      <w:marTop w:val="0"/>
      <w:marBottom w:val="0"/>
      <w:divBdr>
        <w:top w:val="none" w:sz="0" w:space="0" w:color="auto"/>
        <w:left w:val="none" w:sz="0" w:space="0" w:color="auto"/>
        <w:bottom w:val="none" w:sz="0" w:space="0" w:color="auto"/>
        <w:right w:val="none" w:sz="0" w:space="0" w:color="auto"/>
      </w:divBdr>
    </w:div>
    <w:div w:id="258682071">
      <w:bodyDiv w:val="1"/>
      <w:marLeft w:val="0"/>
      <w:marRight w:val="0"/>
      <w:marTop w:val="0"/>
      <w:marBottom w:val="0"/>
      <w:divBdr>
        <w:top w:val="none" w:sz="0" w:space="0" w:color="auto"/>
        <w:left w:val="none" w:sz="0" w:space="0" w:color="auto"/>
        <w:bottom w:val="none" w:sz="0" w:space="0" w:color="auto"/>
        <w:right w:val="none" w:sz="0" w:space="0" w:color="auto"/>
      </w:divBdr>
    </w:div>
    <w:div w:id="259066529">
      <w:bodyDiv w:val="1"/>
      <w:marLeft w:val="0"/>
      <w:marRight w:val="0"/>
      <w:marTop w:val="0"/>
      <w:marBottom w:val="0"/>
      <w:divBdr>
        <w:top w:val="none" w:sz="0" w:space="0" w:color="auto"/>
        <w:left w:val="none" w:sz="0" w:space="0" w:color="auto"/>
        <w:bottom w:val="none" w:sz="0" w:space="0" w:color="auto"/>
        <w:right w:val="none" w:sz="0" w:space="0" w:color="auto"/>
      </w:divBdr>
    </w:div>
    <w:div w:id="259527906">
      <w:bodyDiv w:val="1"/>
      <w:marLeft w:val="0"/>
      <w:marRight w:val="0"/>
      <w:marTop w:val="0"/>
      <w:marBottom w:val="0"/>
      <w:divBdr>
        <w:top w:val="none" w:sz="0" w:space="0" w:color="auto"/>
        <w:left w:val="none" w:sz="0" w:space="0" w:color="auto"/>
        <w:bottom w:val="none" w:sz="0" w:space="0" w:color="auto"/>
        <w:right w:val="none" w:sz="0" w:space="0" w:color="auto"/>
      </w:divBdr>
    </w:div>
    <w:div w:id="260843513">
      <w:bodyDiv w:val="1"/>
      <w:marLeft w:val="0"/>
      <w:marRight w:val="0"/>
      <w:marTop w:val="0"/>
      <w:marBottom w:val="0"/>
      <w:divBdr>
        <w:top w:val="none" w:sz="0" w:space="0" w:color="auto"/>
        <w:left w:val="none" w:sz="0" w:space="0" w:color="auto"/>
        <w:bottom w:val="none" w:sz="0" w:space="0" w:color="auto"/>
        <w:right w:val="none" w:sz="0" w:space="0" w:color="auto"/>
      </w:divBdr>
    </w:div>
    <w:div w:id="264775821">
      <w:bodyDiv w:val="1"/>
      <w:marLeft w:val="0"/>
      <w:marRight w:val="0"/>
      <w:marTop w:val="0"/>
      <w:marBottom w:val="0"/>
      <w:divBdr>
        <w:top w:val="none" w:sz="0" w:space="0" w:color="auto"/>
        <w:left w:val="none" w:sz="0" w:space="0" w:color="auto"/>
        <w:bottom w:val="none" w:sz="0" w:space="0" w:color="auto"/>
        <w:right w:val="none" w:sz="0" w:space="0" w:color="auto"/>
      </w:divBdr>
    </w:div>
    <w:div w:id="266892864">
      <w:bodyDiv w:val="1"/>
      <w:marLeft w:val="0"/>
      <w:marRight w:val="0"/>
      <w:marTop w:val="0"/>
      <w:marBottom w:val="0"/>
      <w:divBdr>
        <w:top w:val="none" w:sz="0" w:space="0" w:color="auto"/>
        <w:left w:val="none" w:sz="0" w:space="0" w:color="auto"/>
        <w:bottom w:val="none" w:sz="0" w:space="0" w:color="auto"/>
        <w:right w:val="none" w:sz="0" w:space="0" w:color="auto"/>
      </w:divBdr>
    </w:div>
    <w:div w:id="271329010">
      <w:bodyDiv w:val="1"/>
      <w:marLeft w:val="0"/>
      <w:marRight w:val="0"/>
      <w:marTop w:val="0"/>
      <w:marBottom w:val="0"/>
      <w:divBdr>
        <w:top w:val="none" w:sz="0" w:space="0" w:color="auto"/>
        <w:left w:val="none" w:sz="0" w:space="0" w:color="auto"/>
        <w:bottom w:val="none" w:sz="0" w:space="0" w:color="auto"/>
        <w:right w:val="none" w:sz="0" w:space="0" w:color="auto"/>
      </w:divBdr>
    </w:div>
    <w:div w:id="273295233">
      <w:bodyDiv w:val="1"/>
      <w:marLeft w:val="0"/>
      <w:marRight w:val="0"/>
      <w:marTop w:val="0"/>
      <w:marBottom w:val="0"/>
      <w:divBdr>
        <w:top w:val="none" w:sz="0" w:space="0" w:color="auto"/>
        <w:left w:val="none" w:sz="0" w:space="0" w:color="auto"/>
        <w:bottom w:val="none" w:sz="0" w:space="0" w:color="auto"/>
        <w:right w:val="none" w:sz="0" w:space="0" w:color="auto"/>
      </w:divBdr>
    </w:div>
    <w:div w:id="274757800">
      <w:bodyDiv w:val="1"/>
      <w:marLeft w:val="0"/>
      <w:marRight w:val="0"/>
      <w:marTop w:val="0"/>
      <w:marBottom w:val="0"/>
      <w:divBdr>
        <w:top w:val="none" w:sz="0" w:space="0" w:color="auto"/>
        <w:left w:val="none" w:sz="0" w:space="0" w:color="auto"/>
        <w:bottom w:val="none" w:sz="0" w:space="0" w:color="auto"/>
        <w:right w:val="none" w:sz="0" w:space="0" w:color="auto"/>
      </w:divBdr>
    </w:div>
    <w:div w:id="275260471">
      <w:bodyDiv w:val="1"/>
      <w:marLeft w:val="0"/>
      <w:marRight w:val="0"/>
      <w:marTop w:val="0"/>
      <w:marBottom w:val="0"/>
      <w:divBdr>
        <w:top w:val="none" w:sz="0" w:space="0" w:color="auto"/>
        <w:left w:val="none" w:sz="0" w:space="0" w:color="auto"/>
        <w:bottom w:val="none" w:sz="0" w:space="0" w:color="auto"/>
        <w:right w:val="none" w:sz="0" w:space="0" w:color="auto"/>
      </w:divBdr>
    </w:div>
    <w:div w:id="276914585">
      <w:bodyDiv w:val="1"/>
      <w:marLeft w:val="0"/>
      <w:marRight w:val="0"/>
      <w:marTop w:val="0"/>
      <w:marBottom w:val="0"/>
      <w:divBdr>
        <w:top w:val="none" w:sz="0" w:space="0" w:color="auto"/>
        <w:left w:val="none" w:sz="0" w:space="0" w:color="auto"/>
        <w:bottom w:val="none" w:sz="0" w:space="0" w:color="auto"/>
        <w:right w:val="none" w:sz="0" w:space="0" w:color="auto"/>
      </w:divBdr>
    </w:div>
    <w:div w:id="278923007">
      <w:bodyDiv w:val="1"/>
      <w:marLeft w:val="0"/>
      <w:marRight w:val="0"/>
      <w:marTop w:val="0"/>
      <w:marBottom w:val="0"/>
      <w:divBdr>
        <w:top w:val="none" w:sz="0" w:space="0" w:color="auto"/>
        <w:left w:val="none" w:sz="0" w:space="0" w:color="auto"/>
        <w:bottom w:val="none" w:sz="0" w:space="0" w:color="auto"/>
        <w:right w:val="none" w:sz="0" w:space="0" w:color="auto"/>
      </w:divBdr>
    </w:div>
    <w:div w:id="279536696">
      <w:bodyDiv w:val="1"/>
      <w:marLeft w:val="0"/>
      <w:marRight w:val="0"/>
      <w:marTop w:val="0"/>
      <w:marBottom w:val="0"/>
      <w:divBdr>
        <w:top w:val="none" w:sz="0" w:space="0" w:color="auto"/>
        <w:left w:val="none" w:sz="0" w:space="0" w:color="auto"/>
        <w:bottom w:val="none" w:sz="0" w:space="0" w:color="auto"/>
        <w:right w:val="none" w:sz="0" w:space="0" w:color="auto"/>
      </w:divBdr>
    </w:div>
    <w:div w:id="281108804">
      <w:bodyDiv w:val="1"/>
      <w:marLeft w:val="0"/>
      <w:marRight w:val="0"/>
      <w:marTop w:val="0"/>
      <w:marBottom w:val="0"/>
      <w:divBdr>
        <w:top w:val="none" w:sz="0" w:space="0" w:color="auto"/>
        <w:left w:val="none" w:sz="0" w:space="0" w:color="auto"/>
        <w:bottom w:val="none" w:sz="0" w:space="0" w:color="auto"/>
        <w:right w:val="none" w:sz="0" w:space="0" w:color="auto"/>
      </w:divBdr>
    </w:div>
    <w:div w:id="281153228">
      <w:bodyDiv w:val="1"/>
      <w:marLeft w:val="0"/>
      <w:marRight w:val="0"/>
      <w:marTop w:val="0"/>
      <w:marBottom w:val="0"/>
      <w:divBdr>
        <w:top w:val="none" w:sz="0" w:space="0" w:color="auto"/>
        <w:left w:val="none" w:sz="0" w:space="0" w:color="auto"/>
        <w:bottom w:val="none" w:sz="0" w:space="0" w:color="auto"/>
        <w:right w:val="none" w:sz="0" w:space="0" w:color="auto"/>
      </w:divBdr>
    </w:div>
    <w:div w:id="282269855">
      <w:bodyDiv w:val="1"/>
      <w:marLeft w:val="0"/>
      <w:marRight w:val="0"/>
      <w:marTop w:val="0"/>
      <w:marBottom w:val="0"/>
      <w:divBdr>
        <w:top w:val="none" w:sz="0" w:space="0" w:color="auto"/>
        <w:left w:val="none" w:sz="0" w:space="0" w:color="auto"/>
        <w:bottom w:val="none" w:sz="0" w:space="0" w:color="auto"/>
        <w:right w:val="none" w:sz="0" w:space="0" w:color="auto"/>
      </w:divBdr>
    </w:div>
    <w:div w:id="285042445">
      <w:bodyDiv w:val="1"/>
      <w:marLeft w:val="0"/>
      <w:marRight w:val="0"/>
      <w:marTop w:val="0"/>
      <w:marBottom w:val="0"/>
      <w:divBdr>
        <w:top w:val="none" w:sz="0" w:space="0" w:color="auto"/>
        <w:left w:val="none" w:sz="0" w:space="0" w:color="auto"/>
        <w:bottom w:val="none" w:sz="0" w:space="0" w:color="auto"/>
        <w:right w:val="none" w:sz="0" w:space="0" w:color="auto"/>
      </w:divBdr>
    </w:div>
    <w:div w:id="285158115">
      <w:bodyDiv w:val="1"/>
      <w:marLeft w:val="0"/>
      <w:marRight w:val="0"/>
      <w:marTop w:val="0"/>
      <w:marBottom w:val="0"/>
      <w:divBdr>
        <w:top w:val="none" w:sz="0" w:space="0" w:color="auto"/>
        <w:left w:val="none" w:sz="0" w:space="0" w:color="auto"/>
        <w:bottom w:val="none" w:sz="0" w:space="0" w:color="auto"/>
        <w:right w:val="none" w:sz="0" w:space="0" w:color="auto"/>
      </w:divBdr>
    </w:div>
    <w:div w:id="285739276">
      <w:bodyDiv w:val="1"/>
      <w:marLeft w:val="0"/>
      <w:marRight w:val="0"/>
      <w:marTop w:val="0"/>
      <w:marBottom w:val="0"/>
      <w:divBdr>
        <w:top w:val="none" w:sz="0" w:space="0" w:color="auto"/>
        <w:left w:val="none" w:sz="0" w:space="0" w:color="auto"/>
        <w:bottom w:val="none" w:sz="0" w:space="0" w:color="auto"/>
        <w:right w:val="none" w:sz="0" w:space="0" w:color="auto"/>
      </w:divBdr>
    </w:div>
    <w:div w:id="288168676">
      <w:bodyDiv w:val="1"/>
      <w:marLeft w:val="0"/>
      <w:marRight w:val="0"/>
      <w:marTop w:val="0"/>
      <w:marBottom w:val="0"/>
      <w:divBdr>
        <w:top w:val="none" w:sz="0" w:space="0" w:color="auto"/>
        <w:left w:val="none" w:sz="0" w:space="0" w:color="auto"/>
        <w:bottom w:val="none" w:sz="0" w:space="0" w:color="auto"/>
        <w:right w:val="none" w:sz="0" w:space="0" w:color="auto"/>
      </w:divBdr>
    </w:div>
    <w:div w:id="289165570">
      <w:bodyDiv w:val="1"/>
      <w:marLeft w:val="0"/>
      <w:marRight w:val="0"/>
      <w:marTop w:val="0"/>
      <w:marBottom w:val="0"/>
      <w:divBdr>
        <w:top w:val="none" w:sz="0" w:space="0" w:color="auto"/>
        <w:left w:val="none" w:sz="0" w:space="0" w:color="auto"/>
        <w:bottom w:val="none" w:sz="0" w:space="0" w:color="auto"/>
        <w:right w:val="none" w:sz="0" w:space="0" w:color="auto"/>
      </w:divBdr>
    </w:div>
    <w:div w:id="294222521">
      <w:bodyDiv w:val="1"/>
      <w:marLeft w:val="0"/>
      <w:marRight w:val="0"/>
      <w:marTop w:val="0"/>
      <w:marBottom w:val="0"/>
      <w:divBdr>
        <w:top w:val="none" w:sz="0" w:space="0" w:color="auto"/>
        <w:left w:val="none" w:sz="0" w:space="0" w:color="auto"/>
        <w:bottom w:val="none" w:sz="0" w:space="0" w:color="auto"/>
        <w:right w:val="none" w:sz="0" w:space="0" w:color="auto"/>
      </w:divBdr>
    </w:div>
    <w:div w:id="301234857">
      <w:bodyDiv w:val="1"/>
      <w:marLeft w:val="0"/>
      <w:marRight w:val="0"/>
      <w:marTop w:val="0"/>
      <w:marBottom w:val="0"/>
      <w:divBdr>
        <w:top w:val="none" w:sz="0" w:space="0" w:color="auto"/>
        <w:left w:val="none" w:sz="0" w:space="0" w:color="auto"/>
        <w:bottom w:val="none" w:sz="0" w:space="0" w:color="auto"/>
        <w:right w:val="none" w:sz="0" w:space="0" w:color="auto"/>
      </w:divBdr>
    </w:div>
    <w:div w:id="302078560">
      <w:bodyDiv w:val="1"/>
      <w:marLeft w:val="0"/>
      <w:marRight w:val="0"/>
      <w:marTop w:val="0"/>
      <w:marBottom w:val="0"/>
      <w:divBdr>
        <w:top w:val="none" w:sz="0" w:space="0" w:color="auto"/>
        <w:left w:val="none" w:sz="0" w:space="0" w:color="auto"/>
        <w:bottom w:val="none" w:sz="0" w:space="0" w:color="auto"/>
        <w:right w:val="none" w:sz="0" w:space="0" w:color="auto"/>
      </w:divBdr>
    </w:div>
    <w:div w:id="302395895">
      <w:bodyDiv w:val="1"/>
      <w:marLeft w:val="0"/>
      <w:marRight w:val="0"/>
      <w:marTop w:val="0"/>
      <w:marBottom w:val="0"/>
      <w:divBdr>
        <w:top w:val="none" w:sz="0" w:space="0" w:color="auto"/>
        <w:left w:val="none" w:sz="0" w:space="0" w:color="auto"/>
        <w:bottom w:val="none" w:sz="0" w:space="0" w:color="auto"/>
        <w:right w:val="none" w:sz="0" w:space="0" w:color="auto"/>
      </w:divBdr>
    </w:div>
    <w:div w:id="304237141">
      <w:bodyDiv w:val="1"/>
      <w:marLeft w:val="0"/>
      <w:marRight w:val="0"/>
      <w:marTop w:val="0"/>
      <w:marBottom w:val="0"/>
      <w:divBdr>
        <w:top w:val="none" w:sz="0" w:space="0" w:color="auto"/>
        <w:left w:val="none" w:sz="0" w:space="0" w:color="auto"/>
        <w:bottom w:val="none" w:sz="0" w:space="0" w:color="auto"/>
        <w:right w:val="none" w:sz="0" w:space="0" w:color="auto"/>
      </w:divBdr>
    </w:div>
    <w:div w:id="309795281">
      <w:bodyDiv w:val="1"/>
      <w:marLeft w:val="0"/>
      <w:marRight w:val="0"/>
      <w:marTop w:val="0"/>
      <w:marBottom w:val="0"/>
      <w:divBdr>
        <w:top w:val="none" w:sz="0" w:space="0" w:color="auto"/>
        <w:left w:val="none" w:sz="0" w:space="0" w:color="auto"/>
        <w:bottom w:val="none" w:sz="0" w:space="0" w:color="auto"/>
        <w:right w:val="none" w:sz="0" w:space="0" w:color="auto"/>
      </w:divBdr>
    </w:div>
    <w:div w:id="311301288">
      <w:bodyDiv w:val="1"/>
      <w:marLeft w:val="0"/>
      <w:marRight w:val="0"/>
      <w:marTop w:val="0"/>
      <w:marBottom w:val="0"/>
      <w:divBdr>
        <w:top w:val="none" w:sz="0" w:space="0" w:color="auto"/>
        <w:left w:val="none" w:sz="0" w:space="0" w:color="auto"/>
        <w:bottom w:val="none" w:sz="0" w:space="0" w:color="auto"/>
        <w:right w:val="none" w:sz="0" w:space="0" w:color="auto"/>
      </w:divBdr>
    </w:div>
    <w:div w:id="313800208">
      <w:bodyDiv w:val="1"/>
      <w:marLeft w:val="0"/>
      <w:marRight w:val="0"/>
      <w:marTop w:val="0"/>
      <w:marBottom w:val="0"/>
      <w:divBdr>
        <w:top w:val="none" w:sz="0" w:space="0" w:color="auto"/>
        <w:left w:val="none" w:sz="0" w:space="0" w:color="auto"/>
        <w:bottom w:val="none" w:sz="0" w:space="0" w:color="auto"/>
        <w:right w:val="none" w:sz="0" w:space="0" w:color="auto"/>
      </w:divBdr>
    </w:div>
    <w:div w:id="315113895">
      <w:bodyDiv w:val="1"/>
      <w:marLeft w:val="0"/>
      <w:marRight w:val="0"/>
      <w:marTop w:val="0"/>
      <w:marBottom w:val="0"/>
      <w:divBdr>
        <w:top w:val="none" w:sz="0" w:space="0" w:color="auto"/>
        <w:left w:val="none" w:sz="0" w:space="0" w:color="auto"/>
        <w:bottom w:val="none" w:sz="0" w:space="0" w:color="auto"/>
        <w:right w:val="none" w:sz="0" w:space="0" w:color="auto"/>
      </w:divBdr>
    </w:div>
    <w:div w:id="316225276">
      <w:bodyDiv w:val="1"/>
      <w:marLeft w:val="0"/>
      <w:marRight w:val="0"/>
      <w:marTop w:val="0"/>
      <w:marBottom w:val="0"/>
      <w:divBdr>
        <w:top w:val="none" w:sz="0" w:space="0" w:color="auto"/>
        <w:left w:val="none" w:sz="0" w:space="0" w:color="auto"/>
        <w:bottom w:val="none" w:sz="0" w:space="0" w:color="auto"/>
        <w:right w:val="none" w:sz="0" w:space="0" w:color="auto"/>
      </w:divBdr>
    </w:div>
    <w:div w:id="317618232">
      <w:bodyDiv w:val="1"/>
      <w:marLeft w:val="0"/>
      <w:marRight w:val="0"/>
      <w:marTop w:val="0"/>
      <w:marBottom w:val="0"/>
      <w:divBdr>
        <w:top w:val="none" w:sz="0" w:space="0" w:color="auto"/>
        <w:left w:val="none" w:sz="0" w:space="0" w:color="auto"/>
        <w:bottom w:val="none" w:sz="0" w:space="0" w:color="auto"/>
        <w:right w:val="none" w:sz="0" w:space="0" w:color="auto"/>
      </w:divBdr>
    </w:div>
    <w:div w:id="322663800">
      <w:bodyDiv w:val="1"/>
      <w:marLeft w:val="0"/>
      <w:marRight w:val="0"/>
      <w:marTop w:val="0"/>
      <w:marBottom w:val="0"/>
      <w:divBdr>
        <w:top w:val="none" w:sz="0" w:space="0" w:color="auto"/>
        <w:left w:val="none" w:sz="0" w:space="0" w:color="auto"/>
        <w:bottom w:val="none" w:sz="0" w:space="0" w:color="auto"/>
        <w:right w:val="none" w:sz="0" w:space="0" w:color="auto"/>
      </w:divBdr>
    </w:div>
    <w:div w:id="324209206">
      <w:bodyDiv w:val="1"/>
      <w:marLeft w:val="0"/>
      <w:marRight w:val="0"/>
      <w:marTop w:val="0"/>
      <w:marBottom w:val="0"/>
      <w:divBdr>
        <w:top w:val="none" w:sz="0" w:space="0" w:color="auto"/>
        <w:left w:val="none" w:sz="0" w:space="0" w:color="auto"/>
        <w:bottom w:val="none" w:sz="0" w:space="0" w:color="auto"/>
        <w:right w:val="none" w:sz="0" w:space="0" w:color="auto"/>
      </w:divBdr>
    </w:div>
    <w:div w:id="325793259">
      <w:bodyDiv w:val="1"/>
      <w:marLeft w:val="0"/>
      <w:marRight w:val="0"/>
      <w:marTop w:val="0"/>
      <w:marBottom w:val="0"/>
      <w:divBdr>
        <w:top w:val="none" w:sz="0" w:space="0" w:color="auto"/>
        <w:left w:val="none" w:sz="0" w:space="0" w:color="auto"/>
        <w:bottom w:val="none" w:sz="0" w:space="0" w:color="auto"/>
        <w:right w:val="none" w:sz="0" w:space="0" w:color="auto"/>
      </w:divBdr>
    </w:div>
    <w:div w:id="327441680">
      <w:bodyDiv w:val="1"/>
      <w:marLeft w:val="0"/>
      <w:marRight w:val="0"/>
      <w:marTop w:val="0"/>
      <w:marBottom w:val="0"/>
      <w:divBdr>
        <w:top w:val="none" w:sz="0" w:space="0" w:color="auto"/>
        <w:left w:val="none" w:sz="0" w:space="0" w:color="auto"/>
        <w:bottom w:val="none" w:sz="0" w:space="0" w:color="auto"/>
        <w:right w:val="none" w:sz="0" w:space="0" w:color="auto"/>
      </w:divBdr>
    </w:div>
    <w:div w:id="327752683">
      <w:bodyDiv w:val="1"/>
      <w:marLeft w:val="0"/>
      <w:marRight w:val="0"/>
      <w:marTop w:val="0"/>
      <w:marBottom w:val="0"/>
      <w:divBdr>
        <w:top w:val="none" w:sz="0" w:space="0" w:color="auto"/>
        <w:left w:val="none" w:sz="0" w:space="0" w:color="auto"/>
        <w:bottom w:val="none" w:sz="0" w:space="0" w:color="auto"/>
        <w:right w:val="none" w:sz="0" w:space="0" w:color="auto"/>
      </w:divBdr>
    </w:div>
    <w:div w:id="328336324">
      <w:bodyDiv w:val="1"/>
      <w:marLeft w:val="0"/>
      <w:marRight w:val="0"/>
      <w:marTop w:val="0"/>
      <w:marBottom w:val="0"/>
      <w:divBdr>
        <w:top w:val="none" w:sz="0" w:space="0" w:color="auto"/>
        <w:left w:val="none" w:sz="0" w:space="0" w:color="auto"/>
        <w:bottom w:val="none" w:sz="0" w:space="0" w:color="auto"/>
        <w:right w:val="none" w:sz="0" w:space="0" w:color="auto"/>
      </w:divBdr>
    </w:div>
    <w:div w:id="332071919">
      <w:bodyDiv w:val="1"/>
      <w:marLeft w:val="0"/>
      <w:marRight w:val="0"/>
      <w:marTop w:val="0"/>
      <w:marBottom w:val="0"/>
      <w:divBdr>
        <w:top w:val="none" w:sz="0" w:space="0" w:color="auto"/>
        <w:left w:val="none" w:sz="0" w:space="0" w:color="auto"/>
        <w:bottom w:val="none" w:sz="0" w:space="0" w:color="auto"/>
        <w:right w:val="none" w:sz="0" w:space="0" w:color="auto"/>
      </w:divBdr>
    </w:div>
    <w:div w:id="332952591">
      <w:bodyDiv w:val="1"/>
      <w:marLeft w:val="0"/>
      <w:marRight w:val="0"/>
      <w:marTop w:val="0"/>
      <w:marBottom w:val="0"/>
      <w:divBdr>
        <w:top w:val="none" w:sz="0" w:space="0" w:color="auto"/>
        <w:left w:val="none" w:sz="0" w:space="0" w:color="auto"/>
        <w:bottom w:val="none" w:sz="0" w:space="0" w:color="auto"/>
        <w:right w:val="none" w:sz="0" w:space="0" w:color="auto"/>
      </w:divBdr>
    </w:div>
    <w:div w:id="333338921">
      <w:bodyDiv w:val="1"/>
      <w:marLeft w:val="0"/>
      <w:marRight w:val="0"/>
      <w:marTop w:val="0"/>
      <w:marBottom w:val="0"/>
      <w:divBdr>
        <w:top w:val="none" w:sz="0" w:space="0" w:color="auto"/>
        <w:left w:val="none" w:sz="0" w:space="0" w:color="auto"/>
        <w:bottom w:val="none" w:sz="0" w:space="0" w:color="auto"/>
        <w:right w:val="none" w:sz="0" w:space="0" w:color="auto"/>
      </w:divBdr>
    </w:div>
    <w:div w:id="333919157">
      <w:bodyDiv w:val="1"/>
      <w:marLeft w:val="0"/>
      <w:marRight w:val="0"/>
      <w:marTop w:val="0"/>
      <w:marBottom w:val="0"/>
      <w:divBdr>
        <w:top w:val="none" w:sz="0" w:space="0" w:color="auto"/>
        <w:left w:val="none" w:sz="0" w:space="0" w:color="auto"/>
        <w:bottom w:val="none" w:sz="0" w:space="0" w:color="auto"/>
        <w:right w:val="none" w:sz="0" w:space="0" w:color="auto"/>
      </w:divBdr>
    </w:div>
    <w:div w:id="334109377">
      <w:bodyDiv w:val="1"/>
      <w:marLeft w:val="0"/>
      <w:marRight w:val="0"/>
      <w:marTop w:val="0"/>
      <w:marBottom w:val="0"/>
      <w:divBdr>
        <w:top w:val="none" w:sz="0" w:space="0" w:color="auto"/>
        <w:left w:val="none" w:sz="0" w:space="0" w:color="auto"/>
        <w:bottom w:val="none" w:sz="0" w:space="0" w:color="auto"/>
        <w:right w:val="none" w:sz="0" w:space="0" w:color="auto"/>
      </w:divBdr>
    </w:div>
    <w:div w:id="334380559">
      <w:bodyDiv w:val="1"/>
      <w:marLeft w:val="0"/>
      <w:marRight w:val="0"/>
      <w:marTop w:val="0"/>
      <w:marBottom w:val="0"/>
      <w:divBdr>
        <w:top w:val="none" w:sz="0" w:space="0" w:color="auto"/>
        <w:left w:val="none" w:sz="0" w:space="0" w:color="auto"/>
        <w:bottom w:val="none" w:sz="0" w:space="0" w:color="auto"/>
        <w:right w:val="none" w:sz="0" w:space="0" w:color="auto"/>
      </w:divBdr>
    </w:div>
    <w:div w:id="336079546">
      <w:bodyDiv w:val="1"/>
      <w:marLeft w:val="0"/>
      <w:marRight w:val="0"/>
      <w:marTop w:val="0"/>
      <w:marBottom w:val="0"/>
      <w:divBdr>
        <w:top w:val="none" w:sz="0" w:space="0" w:color="auto"/>
        <w:left w:val="none" w:sz="0" w:space="0" w:color="auto"/>
        <w:bottom w:val="none" w:sz="0" w:space="0" w:color="auto"/>
        <w:right w:val="none" w:sz="0" w:space="0" w:color="auto"/>
      </w:divBdr>
    </w:div>
    <w:div w:id="336272580">
      <w:bodyDiv w:val="1"/>
      <w:marLeft w:val="0"/>
      <w:marRight w:val="0"/>
      <w:marTop w:val="0"/>
      <w:marBottom w:val="0"/>
      <w:divBdr>
        <w:top w:val="none" w:sz="0" w:space="0" w:color="auto"/>
        <w:left w:val="none" w:sz="0" w:space="0" w:color="auto"/>
        <w:bottom w:val="none" w:sz="0" w:space="0" w:color="auto"/>
        <w:right w:val="none" w:sz="0" w:space="0" w:color="auto"/>
      </w:divBdr>
    </w:div>
    <w:div w:id="337656373">
      <w:bodyDiv w:val="1"/>
      <w:marLeft w:val="0"/>
      <w:marRight w:val="0"/>
      <w:marTop w:val="0"/>
      <w:marBottom w:val="0"/>
      <w:divBdr>
        <w:top w:val="none" w:sz="0" w:space="0" w:color="auto"/>
        <w:left w:val="none" w:sz="0" w:space="0" w:color="auto"/>
        <w:bottom w:val="none" w:sz="0" w:space="0" w:color="auto"/>
        <w:right w:val="none" w:sz="0" w:space="0" w:color="auto"/>
      </w:divBdr>
    </w:div>
    <w:div w:id="337660103">
      <w:bodyDiv w:val="1"/>
      <w:marLeft w:val="0"/>
      <w:marRight w:val="0"/>
      <w:marTop w:val="0"/>
      <w:marBottom w:val="0"/>
      <w:divBdr>
        <w:top w:val="none" w:sz="0" w:space="0" w:color="auto"/>
        <w:left w:val="none" w:sz="0" w:space="0" w:color="auto"/>
        <w:bottom w:val="none" w:sz="0" w:space="0" w:color="auto"/>
        <w:right w:val="none" w:sz="0" w:space="0" w:color="auto"/>
      </w:divBdr>
    </w:div>
    <w:div w:id="338696256">
      <w:bodyDiv w:val="1"/>
      <w:marLeft w:val="0"/>
      <w:marRight w:val="0"/>
      <w:marTop w:val="0"/>
      <w:marBottom w:val="0"/>
      <w:divBdr>
        <w:top w:val="none" w:sz="0" w:space="0" w:color="auto"/>
        <w:left w:val="none" w:sz="0" w:space="0" w:color="auto"/>
        <w:bottom w:val="none" w:sz="0" w:space="0" w:color="auto"/>
        <w:right w:val="none" w:sz="0" w:space="0" w:color="auto"/>
      </w:divBdr>
    </w:div>
    <w:div w:id="342898270">
      <w:bodyDiv w:val="1"/>
      <w:marLeft w:val="0"/>
      <w:marRight w:val="0"/>
      <w:marTop w:val="0"/>
      <w:marBottom w:val="0"/>
      <w:divBdr>
        <w:top w:val="none" w:sz="0" w:space="0" w:color="auto"/>
        <w:left w:val="none" w:sz="0" w:space="0" w:color="auto"/>
        <w:bottom w:val="none" w:sz="0" w:space="0" w:color="auto"/>
        <w:right w:val="none" w:sz="0" w:space="0" w:color="auto"/>
      </w:divBdr>
    </w:div>
    <w:div w:id="344719967">
      <w:bodyDiv w:val="1"/>
      <w:marLeft w:val="0"/>
      <w:marRight w:val="0"/>
      <w:marTop w:val="0"/>
      <w:marBottom w:val="0"/>
      <w:divBdr>
        <w:top w:val="none" w:sz="0" w:space="0" w:color="auto"/>
        <w:left w:val="none" w:sz="0" w:space="0" w:color="auto"/>
        <w:bottom w:val="none" w:sz="0" w:space="0" w:color="auto"/>
        <w:right w:val="none" w:sz="0" w:space="0" w:color="auto"/>
      </w:divBdr>
    </w:div>
    <w:div w:id="345641533">
      <w:bodyDiv w:val="1"/>
      <w:marLeft w:val="0"/>
      <w:marRight w:val="0"/>
      <w:marTop w:val="0"/>
      <w:marBottom w:val="0"/>
      <w:divBdr>
        <w:top w:val="none" w:sz="0" w:space="0" w:color="auto"/>
        <w:left w:val="none" w:sz="0" w:space="0" w:color="auto"/>
        <w:bottom w:val="none" w:sz="0" w:space="0" w:color="auto"/>
        <w:right w:val="none" w:sz="0" w:space="0" w:color="auto"/>
      </w:divBdr>
    </w:div>
    <w:div w:id="346447250">
      <w:bodyDiv w:val="1"/>
      <w:marLeft w:val="0"/>
      <w:marRight w:val="0"/>
      <w:marTop w:val="0"/>
      <w:marBottom w:val="0"/>
      <w:divBdr>
        <w:top w:val="none" w:sz="0" w:space="0" w:color="auto"/>
        <w:left w:val="none" w:sz="0" w:space="0" w:color="auto"/>
        <w:bottom w:val="none" w:sz="0" w:space="0" w:color="auto"/>
        <w:right w:val="none" w:sz="0" w:space="0" w:color="auto"/>
      </w:divBdr>
    </w:div>
    <w:div w:id="349337146">
      <w:bodyDiv w:val="1"/>
      <w:marLeft w:val="0"/>
      <w:marRight w:val="0"/>
      <w:marTop w:val="0"/>
      <w:marBottom w:val="0"/>
      <w:divBdr>
        <w:top w:val="none" w:sz="0" w:space="0" w:color="auto"/>
        <w:left w:val="none" w:sz="0" w:space="0" w:color="auto"/>
        <w:bottom w:val="none" w:sz="0" w:space="0" w:color="auto"/>
        <w:right w:val="none" w:sz="0" w:space="0" w:color="auto"/>
      </w:divBdr>
    </w:div>
    <w:div w:id="349573253">
      <w:bodyDiv w:val="1"/>
      <w:marLeft w:val="0"/>
      <w:marRight w:val="0"/>
      <w:marTop w:val="0"/>
      <w:marBottom w:val="0"/>
      <w:divBdr>
        <w:top w:val="none" w:sz="0" w:space="0" w:color="auto"/>
        <w:left w:val="none" w:sz="0" w:space="0" w:color="auto"/>
        <w:bottom w:val="none" w:sz="0" w:space="0" w:color="auto"/>
        <w:right w:val="none" w:sz="0" w:space="0" w:color="auto"/>
      </w:divBdr>
    </w:div>
    <w:div w:id="350106108">
      <w:bodyDiv w:val="1"/>
      <w:marLeft w:val="0"/>
      <w:marRight w:val="0"/>
      <w:marTop w:val="0"/>
      <w:marBottom w:val="0"/>
      <w:divBdr>
        <w:top w:val="none" w:sz="0" w:space="0" w:color="auto"/>
        <w:left w:val="none" w:sz="0" w:space="0" w:color="auto"/>
        <w:bottom w:val="none" w:sz="0" w:space="0" w:color="auto"/>
        <w:right w:val="none" w:sz="0" w:space="0" w:color="auto"/>
      </w:divBdr>
    </w:div>
    <w:div w:id="350957888">
      <w:bodyDiv w:val="1"/>
      <w:marLeft w:val="0"/>
      <w:marRight w:val="0"/>
      <w:marTop w:val="0"/>
      <w:marBottom w:val="0"/>
      <w:divBdr>
        <w:top w:val="none" w:sz="0" w:space="0" w:color="auto"/>
        <w:left w:val="none" w:sz="0" w:space="0" w:color="auto"/>
        <w:bottom w:val="none" w:sz="0" w:space="0" w:color="auto"/>
        <w:right w:val="none" w:sz="0" w:space="0" w:color="auto"/>
      </w:divBdr>
    </w:div>
    <w:div w:id="351226071">
      <w:bodyDiv w:val="1"/>
      <w:marLeft w:val="0"/>
      <w:marRight w:val="0"/>
      <w:marTop w:val="0"/>
      <w:marBottom w:val="0"/>
      <w:divBdr>
        <w:top w:val="none" w:sz="0" w:space="0" w:color="auto"/>
        <w:left w:val="none" w:sz="0" w:space="0" w:color="auto"/>
        <w:bottom w:val="none" w:sz="0" w:space="0" w:color="auto"/>
        <w:right w:val="none" w:sz="0" w:space="0" w:color="auto"/>
      </w:divBdr>
    </w:div>
    <w:div w:id="353698616">
      <w:bodyDiv w:val="1"/>
      <w:marLeft w:val="0"/>
      <w:marRight w:val="0"/>
      <w:marTop w:val="0"/>
      <w:marBottom w:val="0"/>
      <w:divBdr>
        <w:top w:val="none" w:sz="0" w:space="0" w:color="auto"/>
        <w:left w:val="none" w:sz="0" w:space="0" w:color="auto"/>
        <w:bottom w:val="none" w:sz="0" w:space="0" w:color="auto"/>
        <w:right w:val="none" w:sz="0" w:space="0" w:color="auto"/>
      </w:divBdr>
    </w:div>
    <w:div w:id="354618991">
      <w:bodyDiv w:val="1"/>
      <w:marLeft w:val="0"/>
      <w:marRight w:val="0"/>
      <w:marTop w:val="0"/>
      <w:marBottom w:val="0"/>
      <w:divBdr>
        <w:top w:val="none" w:sz="0" w:space="0" w:color="auto"/>
        <w:left w:val="none" w:sz="0" w:space="0" w:color="auto"/>
        <w:bottom w:val="none" w:sz="0" w:space="0" w:color="auto"/>
        <w:right w:val="none" w:sz="0" w:space="0" w:color="auto"/>
      </w:divBdr>
    </w:div>
    <w:div w:id="356927626">
      <w:bodyDiv w:val="1"/>
      <w:marLeft w:val="0"/>
      <w:marRight w:val="0"/>
      <w:marTop w:val="0"/>
      <w:marBottom w:val="0"/>
      <w:divBdr>
        <w:top w:val="none" w:sz="0" w:space="0" w:color="auto"/>
        <w:left w:val="none" w:sz="0" w:space="0" w:color="auto"/>
        <w:bottom w:val="none" w:sz="0" w:space="0" w:color="auto"/>
        <w:right w:val="none" w:sz="0" w:space="0" w:color="auto"/>
      </w:divBdr>
    </w:div>
    <w:div w:id="360055379">
      <w:bodyDiv w:val="1"/>
      <w:marLeft w:val="0"/>
      <w:marRight w:val="0"/>
      <w:marTop w:val="0"/>
      <w:marBottom w:val="0"/>
      <w:divBdr>
        <w:top w:val="none" w:sz="0" w:space="0" w:color="auto"/>
        <w:left w:val="none" w:sz="0" w:space="0" w:color="auto"/>
        <w:bottom w:val="none" w:sz="0" w:space="0" w:color="auto"/>
        <w:right w:val="none" w:sz="0" w:space="0" w:color="auto"/>
      </w:divBdr>
    </w:div>
    <w:div w:id="360325588">
      <w:bodyDiv w:val="1"/>
      <w:marLeft w:val="0"/>
      <w:marRight w:val="0"/>
      <w:marTop w:val="0"/>
      <w:marBottom w:val="0"/>
      <w:divBdr>
        <w:top w:val="none" w:sz="0" w:space="0" w:color="auto"/>
        <w:left w:val="none" w:sz="0" w:space="0" w:color="auto"/>
        <w:bottom w:val="none" w:sz="0" w:space="0" w:color="auto"/>
        <w:right w:val="none" w:sz="0" w:space="0" w:color="auto"/>
      </w:divBdr>
    </w:div>
    <w:div w:id="360979623">
      <w:bodyDiv w:val="1"/>
      <w:marLeft w:val="0"/>
      <w:marRight w:val="0"/>
      <w:marTop w:val="0"/>
      <w:marBottom w:val="0"/>
      <w:divBdr>
        <w:top w:val="none" w:sz="0" w:space="0" w:color="auto"/>
        <w:left w:val="none" w:sz="0" w:space="0" w:color="auto"/>
        <w:bottom w:val="none" w:sz="0" w:space="0" w:color="auto"/>
        <w:right w:val="none" w:sz="0" w:space="0" w:color="auto"/>
      </w:divBdr>
    </w:div>
    <w:div w:id="361974842">
      <w:bodyDiv w:val="1"/>
      <w:marLeft w:val="0"/>
      <w:marRight w:val="0"/>
      <w:marTop w:val="0"/>
      <w:marBottom w:val="0"/>
      <w:divBdr>
        <w:top w:val="none" w:sz="0" w:space="0" w:color="auto"/>
        <w:left w:val="none" w:sz="0" w:space="0" w:color="auto"/>
        <w:bottom w:val="none" w:sz="0" w:space="0" w:color="auto"/>
        <w:right w:val="none" w:sz="0" w:space="0" w:color="auto"/>
      </w:divBdr>
    </w:div>
    <w:div w:id="363556301">
      <w:bodyDiv w:val="1"/>
      <w:marLeft w:val="0"/>
      <w:marRight w:val="0"/>
      <w:marTop w:val="0"/>
      <w:marBottom w:val="0"/>
      <w:divBdr>
        <w:top w:val="none" w:sz="0" w:space="0" w:color="auto"/>
        <w:left w:val="none" w:sz="0" w:space="0" w:color="auto"/>
        <w:bottom w:val="none" w:sz="0" w:space="0" w:color="auto"/>
        <w:right w:val="none" w:sz="0" w:space="0" w:color="auto"/>
      </w:divBdr>
    </w:div>
    <w:div w:id="364603123">
      <w:bodyDiv w:val="1"/>
      <w:marLeft w:val="0"/>
      <w:marRight w:val="0"/>
      <w:marTop w:val="0"/>
      <w:marBottom w:val="0"/>
      <w:divBdr>
        <w:top w:val="none" w:sz="0" w:space="0" w:color="auto"/>
        <w:left w:val="none" w:sz="0" w:space="0" w:color="auto"/>
        <w:bottom w:val="none" w:sz="0" w:space="0" w:color="auto"/>
        <w:right w:val="none" w:sz="0" w:space="0" w:color="auto"/>
      </w:divBdr>
    </w:div>
    <w:div w:id="368728804">
      <w:bodyDiv w:val="1"/>
      <w:marLeft w:val="0"/>
      <w:marRight w:val="0"/>
      <w:marTop w:val="0"/>
      <w:marBottom w:val="0"/>
      <w:divBdr>
        <w:top w:val="none" w:sz="0" w:space="0" w:color="auto"/>
        <w:left w:val="none" w:sz="0" w:space="0" w:color="auto"/>
        <w:bottom w:val="none" w:sz="0" w:space="0" w:color="auto"/>
        <w:right w:val="none" w:sz="0" w:space="0" w:color="auto"/>
      </w:divBdr>
    </w:div>
    <w:div w:id="368914085">
      <w:bodyDiv w:val="1"/>
      <w:marLeft w:val="0"/>
      <w:marRight w:val="0"/>
      <w:marTop w:val="0"/>
      <w:marBottom w:val="0"/>
      <w:divBdr>
        <w:top w:val="none" w:sz="0" w:space="0" w:color="auto"/>
        <w:left w:val="none" w:sz="0" w:space="0" w:color="auto"/>
        <w:bottom w:val="none" w:sz="0" w:space="0" w:color="auto"/>
        <w:right w:val="none" w:sz="0" w:space="0" w:color="auto"/>
      </w:divBdr>
    </w:div>
    <w:div w:id="369382311">
      <w:bodyDiv w:val="1"/>
      <w:marLeft w:val="0"/>
      <w:marRight w:val="0"/>
      <w:marTop w:val="0"/>
      <w:marBottom w:val="0"/>
      <w:divBdr>
        <w:top w:val="none" w:sz="0" w:space="0" w:color="auto"/>
        <w:left w:val="none" w:sz="0" w:space="0" w:color="auto"/>
        <w:bottom w:val="none" w:sz="0" w:space="0" w:color="auto"/>
        <w:right w:val="none" w:sz="0" w:space="0" w:color="auto"/>
      </w:divBdr>
    </w:div>
    <w:div w:id="370375000">
      <w:bodyDiv w:val="1"/>
      <w:marLeft w:val="0"/>
      <w:marRight w:val="0"/>
      <w:marTop w:val="0"/>
      <w:marBottom w:val="0"/>
      <w:divBdr>
        <w:top w:val="none" w:sz="0" w:space="0" w:color="auto"/>
        <w:left w:val="none" w:sz="0" w:space="0" w:color="auto"/>
        <w:bottom w:val="none" w:sz="0" w:space="0" w:color="auto"/>
        <w:right w:val="none" w:sz="0" w:space="0" w:color="auto"/>
      </w:divBdr>
    </w:div>
    <w:div w:id="370569980">
      <w:bodyDiv w:val="1"/>
      <w:marLeft w:val="0"/>
      <w:marRight w:val="0"/>
      <w:marTop w:val="0"/>
      <w:marBottom w:val="0"/>
      <w:divBdr>
        <w:top w:val="none" w:sz="0" w:space="0" w:color="auto"/>
        <w:left w:val="none" w:sz="0" w:space="0" w:color="auto"/>
        <w:bottom w:val="none" w:sz="0" w:space="0" w:color="auto"/>
        <w:right w:val="none" w:sz="0" w:space="0" w:color="auto"/>
      </w:divBdr>
    </w:div>
    <w:div w:id="371812536">
      <w:bodyDiv w:val="1"/>
      <w:marLeft w:val="0"/>
      <w:marRight w:val="0"/>
      <w:marTop w:val="0"/>
      <w:marBottom w:val="0"/>
      <w:divBdr>
        <w:top w:val="none" w:sz="0" w:space="0" w:color="auto"/>
        <w:left w:val="none" w:sz="0" w:space="0" w:color="auto"/>
        <w:bottom w:val="none" w:sz="0" w:space="0" w:color="auto"/>
        <w:right w:val="none" w:sz="0" w:space="0" w:color="auto"/>
      </w:divBdr>
    </w:div>
    <w:div w:id="372851213">
      <w:bodyDiv w:val="1"/>
      <w:marLeft w:val="0"/>
      <w:marRight w:val="0"/>
      <w:marTop w:val="0"/>
      <w:marBottom w:val="0"/>
      <w:divBdr>
        <w:top w:val="none" w:sz="0" w:space="0" w:color="auto"/>
        <w:left w:val="none" w:sz="0" w:space="0" w:color="auto"/>
        <w:bottom w:val="none" w:sz="0" w:space="0" w:color="auto"/>
        <w:right w:val="none" w:sz="0" w:space="0" w:color="auto"/>
      </w:divBdr>
    </w:div>
    <w:div w:id="373190190">
      <w:bodyDiv w:val="1"/>
      <w:marLeft w:val="0"/>
      <w:marRight w:val="0"/>
      <w:marTop w:val="0"/>
      <w:marBottom w:val="0"/>
      <w:divBdr>
        <w:top w:val="none" w:sz="0" w:space="0" w:color="auto"/>
        <w:left w:val="none" w:sz="0" w:space="0" w:color="auto"/>
        <w:bottom w:val="none" w:sz="0" w:space="0" w:color="auto"/>
        <w:right w:val="none" w:sz="0" w:space="0" w:color="auto"/>
      </w:divBdr>
    </w:div>
    <w:div w:id="373624946">
      <w:bodyDiv w:val="1"/>
      <w:marLeft w:val="0"/>
      <w:marRight w:val="0"/>
      <w:marTop w:val="0"/>
      <w:marBottom w:val="0"/>
      <w:divBdr>
        <w:top w:val="none" w:sz="0" w:space="0" w:color="auto"/>
        <w:left w:val="none" w:sz="0" w:space="0" w:color="auto"/>
        <w:bottom w:val="none" w:sz="0" w:space="0" w:color="auto"/>
        <w:right w:val="none" w:sz="0" w:space="0" w:color="auto"/>
      </w:divBdr>
    </w:div>
    <w:div w:id="375275680">
      <w:bodyDiv w:val="1"/>
      <w:marLeft w:val="0"/>
      <w:marRight w:val="0"/>
      <w:marTop w:val="0"/>
      <w:marBottom w:val="0"/>
      <w:divBdr>
        <w:top w:val="none" w:sz="0" w:space="0" w:color="auto"/>
        <w:left w:val="none" w:sz="0" w:space="0" w:color="auto"/>
        <w:bottom w:val="none" w:sz="0" w:space="0" w:color="auto"/>
        <w:right w:val="none" w:sz="0" w:space="0" w:color="auto"/>
      </w:divBdr>
    </w:div>
    <w:div w:id="375279115">
      <w:bodyDiv w:val="1"/>
      <w:marLeft w:val="0"/>
      <w:marRight w:val="0"/>
      <w:marTop w:val="0"/>
      <w:marBottom w:val="0"/>
      <w:divBdr>
        <w:top w:val="none" w:sz="0" w:space="0" w:color="auto"/>
        <w:left w:val="none" w:sz="0" w:space="0" w:color="auto"/>
        <w:bottom w:val="none" w:sz="0" w:space="0" w:color="auto"/>
        <w:right w:val="none" w:sz="0" w:space="0" w:color="auto"/>
      </w:divBdr>
    </w:div>
    <w:div w:id="375355419">
      <w:bodyDiv w:val="1"/>
      <w:marLeft w:val="0"/>
      <w:marRight w:val="0"/>
      <w:marTop w:val="0"/>
      <w:marBottom w:val="0"/>
      <w:divBdr>
        <w:top w:val="none" w:sz="0" w:space="0" w:color="auto"/>
        <w:left w:val="none" w:sz="0" w:space="0" w:color="auto"/>
        <w:bottom w:val="none" w:sz="0" w:space="0" w:color="auto"/>
        <w:right w:val="none" w:sz="0" w:space="0" w:color="auto"/>
      </w:divBdr>
    </w:div>
    <w:div w:id="377239174">
      <w:bodyDiv w:val="1"/>
      <w:marLeft w:val="0"/>
      <w:marRight w:val="0"/>
      <w:marTop w:val="0"/>
      <w:marBottom w:val="0"/>
      <w:divBdr>
        <w:top w:val="none" w:sz="0" w:space="0" w:color="auto"/>
        <w:left w:val="none" w:sz="0" w:space="0" w:color="auto"/>
        <w:bottom w:val="none" w:sz="0" w:space="0" w:color="auto"/>
        <w:right w:val="none" w:sz="0" w:space="0" w:color="auto"/>
      </w:divBdr>
    </w:div>
    <w:div w:id="377627789">
      <w:bodyDiv w:val="1"/>
      <w:marLeft w:val="0"/>
      <w:marRight w:val="0"/>
      <w:marTop w:val="0"/>
      <w:marBottom w:val="0"/>
      <w:divBdr>
        <w:top w:val="none" w:sz="0" w:space="0" w:color="auto"/>
        <w:left w:val="none" w:sz="0" w:space="0" w:color="auto"/>
        <w:bottom w:val="none" w:sz="0" w:space="0" w:color="auto"/>
        <w:right w:val="none" w:sz="0" w:space="0" w:color="auto"/>
      </w:divBdr>
    </w:div>
    <w:div w:id="378628357">
      <w:bodyDiv w:val="1"/>
      <w:marLeft w:val="0"/>
      <w:marRight w:val="0"/>
      <w:marTop w:val="0"/>
      <w:marBottom w:val="0"/>
      <w:divBdr>
        <w:top w:val="none" w:sz="0" w:space="0" w:color="auto"/>
        <w:left w:val="none" w:sz="0" w:space="0" w:color="auto"/>
        <w:bottom w:val="none" w:sz="0" w:space="0" w:color="auto"/>
        <w:right w:val="none" w:sz="0" w:space="0" w:color="auto"/>
      </w:divBdr>
    </w:div>
    <w:div w:id="378864680">
      <w:bodyDiv w:val="1"/>
      <w:marLeft w:val="0"/>
      <w:marRight w:val="0"/>
      <w:marTop w:val="0"/>
      <w:marBottom w:val="0"/>
      <w:divBdr>
        <w:top w:val="none" w:sz="0" w:space="0" w:color="auto"/>
        <w:left w:val="none" w:sz="0" w:space="0" w:color="auto"/>
        <w:bottom w:val="none" w:sz="0" w:space="0" w:color="auto"/>
        <w:right w:val="none" w:sz="0" w:space="0" w:color="auto"/>
      </w:divBdr>
    </w:div>
    <w:div w:id="379595571">
      <w:bodyDiv w:val="1"/>
      <w:marLeft w:val="0"/>
      <w:marRight w:val="0"/>
      <w:marTop w:val="0"/>
      <w:marBottom w:val="0"/>
      <w:divBdr>
        <w:top w:val="none" w:sz="0" w:space="0" w:color="auto"/>
        <w:left w:val="none" w:sz="0" w:space="0" w:color="auto"/>
        <w:bottom w:val="none" w:sz="0" w:space="0" w:color="auto"/>
        <w:right w:val="none" w:sz="0" w:space="0" w:color="auto"/>
      </w:divBdr>
    </w:div>
    <w:div w:id="379745453">
      <w:bodyDiv w:val="1"/>
      <w:marLeft w:val="0"/>
      <w:marRight w:val="0"/>
      <w:marTop w:val="0"/>
      <w:marBottom w:val="0"/>
      <w:divBdr>
        <w:top w:val="none" w:sz="0" w:space="0" w:color="auto"/>
        <w:left w:val="none" w:sz="0" w:space="0" w:color="auto"/>
        <w:bottom w:val="none" w:sz="0" w:space="0" w:color="auto"/>
        <w:right w:val="none" w:sz="0" w:space="0" w:color="auto"/>
      </w:divBdr>
    </w:div>
    <w:div w:id="381370766">
      <w:bodyDiv w:val="1"/>
      <w:marLeft w:val="0"/>
      <w:marRight w:val="0"/>
      <w:marTop w:val="0"/>
      <w:marBottom w:val="0"/>
      <w:divBdr>
        <w:top w:val="none" w:sz="0" w:space="0" w:color="auto"/>
        <w:left w:val="none" w:sz="0" w:space="0" w:color="auto"/>
        <w:bottom w:val="none" w:sz="0" w:space="0" w:color="auto"/>
        <w:right w:val="none" w:sz="0" w:space="0" w:color="auto"/>
      </w:divBdr>
    </w:div>
    <w:div w:id="385229647">
      <w:bodyDiv w:val="1"/>
      <w:marLeft w:val="0"/>
      <w:marRight w:val="0"/>
      <w:marTop w:val="0"/>
      <w:marBottom w:val="0"/>
      <w:divBdr>
        <w:top w:val="none" w:sz="0" w:space="0" w:color="auto"/>
        <w:left w:val="none" w:sz="0" w:space="0" w:color="auto"/>
        <w:bottom w:val="none" w:sz="0" w:space="0" w:color="auto"/>
        <w:right w:val="none" w:sz="0" w:space="0" w:color="auto"/>
      </w:divBdr>
    </w:div>
    <w:div w:id="385884043">
      <w:bodyDiv w:val="1"/>
      <w:marLeft w:val="0"/>
      <w:marRight w:val="0"/>
      <w:marTop w:val="0"/>
      <w:marBottom w:val="0"/>
      <w:divBdr>
        <w:top w:val="none" w:sz="0" w:space="0" w:color="auto"/>
        <w:left w:val="none" w:sz="0" w:space="0" w:color="auto"/>
        <w:bottom w:val="none" w:sz="0" w:space="0" w:color="auto"/>
        <w:right w:val="none" w:sz="0" w:space="0" w:color="auto"/>
      </w:divBdr>
    </w:div>
    <w:div w:id="386687202">
      <w:bodyDiv w:val="1"/>
      <w:marLeft w:val="0"/>
      <w:marRight w:val="0"/>
      <w:marTop w:val="0"/>
      <w:marBottom w:val="0"/>
      <w:divBdr>
        <w:top w:val="none" w:sz="0" w:space="0" w:color="auto"/>
        <w:left w:val="none" w:sz="0" w:space="0" w:color="auto"/>
        <w:bottom w:val="none" w:sz="0" w:space="0" w:color="auto"/>
        <w:right w:val="none" w:sz="0" w:space="0" w:color="auto"/>
      </w:divBdr>
    </w:div>
    <w:div w:id="387803137">
      <w:bodyDiv w:val="1"/>
      <w:marLeft w:val="0"/>
      <w:marRight w:val="0"/>
      <w:marTop w:val="0"/>
      <w:marBottom w:val="0"/>
      <w:divBdr>
        <w:top w:val="none" w:sz="0" w:space="0" w:color="auto"/>
        <w:left w:val="none" w:sz="0" w:space="0" w:color="auto"/>
        <w:bottom w:val="none" w:sz="0" w:space="0" w:color="auto"/>
        <w:right w:val="none" w:sz="0" w:space="0" w:color="auto"/>
      </w:divBdr>
    </w:div>
    <w:div w:id="391849642">
      <w:bodyDiv w:val="1"/>
      <w:marLeft w:val="0"/>
      <w:marRight w:val="0"/>
      <w:marTop w:val="0"/>
      <w:marBottom w:val="0"/>
      <w:divBdr>
        <w:top w:val="none" w:sz="0" w:space="0" w:color="auto"/>
        <w:left w:val="none" w:sz="0" w:space="0" w:color="auto"/>
        <w:bottom w:val="none" w:sz="0" w:space="0" w:color="auto"/>
        <w:right w:val="none" w:sz="0" w:space="0" w:color="auto"/>
      </w:divBdr>
    </w:div>
    <w:div w:id="392199373">
      <w:bodyDiv w:val="1"/>
      <w:marLeft w:val="0"/>
      <w:marRight w:val="0"/>
      <w:marTop w:val="0"/>
      <w:marBottom w:val="0"/>
      <w:divBdr>
        <w:top w:val="none" w:sz="0" w:space="0" w:color="auto"/>
        <w:left w:val="none" w:sz="0" w:space="0" w:color="auto"/>
        <w:bottom w:val="none" w:sz="0" w:space="0" w:color="auto"/>
        <w:right w:val="none" w:sz="0" w:space="0" w:color="auto"/>
      </w:divBdr>
    </w:div>
    <w:div w:id="393814185">
      <w:bodyDiv w:val="1"/>
      <w:marLeft w:val="0"/>
      <w:marRight w:val="0"/>
      <w:marTop w:val="0"/>
      <w:marBottom w:val="0"/>
      <w:divBdr>
        <w:top w:val="none" w:sz="0" w:space="0" w:color="auto"/>
        <w:left w:val="none" w:sz="0" w:space="0" w:color="auto"/>
        <w:bottom w:val="none" w:sz="0" w:space="0" w:color="auto"/>
        <w:right w:val="none" w:sz="0" w:space="0" w:color="auto"/>
      </w:divBdr>
    </w:div>
    <w:div w:id="393966228">
      <w:bodyDiv w:val="1"/>
      <w:marLeft w:val="0"/>
      <w:marRight w:val="0"/>
      <w:marTop w:val="0"/>
      <w:marBottom w:val="0"/>
      <w:divBdr>
        <w:top w:val="none" w:sz="0" w:space="0" w:color="auto"/>
        <w:left w:val="none" w:sz="0" w:space="0" w:color="auto"/>
        <w:bottom w:val="none" w:sz="0" w:space="0" w:color="auto"/>
        <w:right w:val="none" w:sz="0" w:space="0" w:color="auto"/>
      </w:divBdr>
    </w:div>
    <w:div w:id="394283139">
      <w:bodyDiv w:val="1"/>
      <w:marLeft w:val="0"/>
      <w:marRight w:val="0"/>
      <w:marTop w:val="0"/>
      <w:marBottom w:val="0"/>
      <w:divBdr>
        <w:top w:val="none" w:sz="0" w:space="0" w:color="auto"/>
        <w:left w:val="none" w:sz="0" w:space="0" w:color="auto"/>
        <w:bottom w:val="none" w:sz="0" w:space="0" w:color="auto"/>
        <w:right w:val="none" w:sz="0" w:space="0" w:color="auto"/>
      </w:divBdr>
    </w:div>
    <w:div w:id="394863888">
      <w:bodyDiv w:val="1"/>
      <w:marLeft w:val="0"/>
      <w:marRight w:val="0"/>
      <w:marTop w:val="0"/>
      <w:marBottom w:val="0"/>
      <w:divBdr>
        <w:top w:val="none" w:sz="0" w:space="0" w:color="auto"/>
        <w:left w:val="none" w:sz="0" w:space="0" w:color="auto"/>
        <w:bottom w:val="none" w:sz="0" w:space="0" w:color="auto"/>
        <w:right w:val="none" w:sz="0" w:space="0" w:color="auto"/>
      </w:divBdr>
    </w:div>
    <w:div w:id="395058715">
      <w:bodyDiv w:val="1"/>
      <w:marLeft w:val="0"/>
      <w:marRight w:val="0"/>
      <w:marTop w:val="0"/>
      <w:marBottom w:val="0"/>
      <w:divBdr>
        <w:top w:val="none" w:sz="0" w:space="0" w:color="auto"/>
        <w:left w:val="none" w:sz="0" w:space="0" w:color="auto"/>
        <w:bottom w:val="none" w:sz="0" w:space="0" w:color="auto"/>
        <w:right w:val="none" w:sz="0" w:space="0" w:color="auto"/>
      </w:divBdr>
    </w:div>
    <w:div w:id="395518788">
      <w:bodyDiv w:val="1"/>
      <w:marLeft w:val="0"/>
      <w:marRight w:val="0"/>
      <w:marTop w:val="0"/>
      <w:marBottom w:val="0"/>
      <w:divBdr>
        <w:top w:val="none" w:sz="0" w:space="0" w:color="auto"/>
        <w:left w:val="none" w:sz="0" w:space="0" w:color="auto"/>
        <w:bottom w:val="none" w:sz="0" w:space="0" w:color="auto"/>
        <w:right w:val="none" w:sz="0" w:space="0" w:color="auto"/>
      </w:divBdr>
    </w:div>
    <w:div w:id="404227558">
      <w:bodyDiv w:val="1"/>
      <w:marLeft w:val="0"/>
      <w:marRight w:val="0"/>
      <w:marTop w:val="0"/>
      <w:marBottom w:val="0"/>
      <w:divBdr>
        <w:top w:val="none" w:sz="0" w:space="0" w:color="auto"/>
        <w:left w:val="none" w:sz="0" w:space="0" w:color="auto"/>
        <w:bottom w:val="none" w:sz="0" w:space="0" w:color="auto"/>
        <w:right w:val="none" w:sz="0" w:space="0" w:color="auto"/>
      </w:divBdr>
    </w:div>
    <w:div w:id="404913681">
      <w:bodyDiv w:val="1"/>
      <w:marLeft w:val="0"/>
      <w:marRight w:val="0"/>
      <w:marTop w:val="0"/>
      <w:marBottom w:val="0"/>
      <w:divBdr>
        <w:top w:val="none" w:sz="0" w:space="0" w:color="auto"/>
        <w:left w:val="none" w:sz="0" w:space="0" w:color="auto"/>
        <w:bottom w:val="none" w:sz="0" w:space="0" w:color="auto"/>
        <w:right w:val="none" w:sz="0" w:space="0" w:color="auto"/>
      </w:divBdr>
    </w:div>
    <w:div w:id="407966305">
      <w:bodyDiv w:val="1"/>
      <w:marLeft w:val="0"/>
      <w:marRight w:val="0"/>
      <w:marTop w:val="0"/>
      <w:marBottom w:val="0"/>
      <w:divBdr>
        <w:top w:val="none" w:sz="0" w:space="0" w:color="auto"/>
        <w:left w:val="none" w:sz="0" w:space="0" w:color="auto"/>
        <w:bottom w:val="none" w:sz="0" w:space="0" w:color="auto"/>
        <w:right w:val="none" w:sz="0" w:space="0" w:color="auto"/>
      </w:divBdr>
    </w:div>
    <w:div w:id="409238103">
      <w:bodyDiv w:val="1"/>
      <w:marLeft w:val="0"/>
      <w:marRight w:val="0"/>
      <w:marTop w:val="0"/>
      <w:marBottom w:val="0"/>
      <w:divBdr>
        <w:top w:val="none" w:sz="0" w:space="0" w:color="auto"/>
        <w:left w:val="none" w:sz="0" w:space="0" w:color="auto"/>
        <w:bottom w:val="none" w:sz="0" w:space="0" w:color="auto"/>
        <w:right w:val="none" w:sz="0" w:space="0" w:color="auto"/>
      </w:divBdr>
    </w:div>
    <w:div w:id="409354705">
      <w:bodyDiv w:val="1"/>
      <w:marLeft w:val="0"/>
      <w:marRight w:val="0"/>
      <w:marTop w:val="0"/>
      <w:marBottom w:val="0"/>
      <w:divBdr>
        <w:top w:val="none" w:sz="0" w:space="0" w:color="auto"/>
        <w:left w:val="none" w:sz="0" w:space="0" w:color="auto"/>
        <w:bottom w:val="none" w:sz="0" w:space="0" w:color="auto"/>
        <w:right w:val="none" w:sz="0" w:space="0" w:color="auto"/>
      </w:divBdr>
    </w:div>
    <w:div w:id="409930778">
      <w:bodyDiv w:val="1"/>
      <w:marLeft w:val="0"/>
      <w:marRight w:val="0"/>
      <w:marTop w:val="0"/>
      <w:marBottom w:val="0"/>
      <w:divBdr>
        <w:top w:val="none" w:sz="0" w:space="0" w:color="auto"/>
        <w:left w:val="none" w:sz="0" w:space="0" w:color="auto"/>
        <w:bottom w:val="none" w:sz="0" w:space="0" w:color="auto"/>
        <w:right w:val="none" w:sz="0" w:space="0" w:color="auto"/>
      </w:divBdr>
    </w:div>
    <w:div w:id="412507055">
      <w:bodyDiv w:val="1"/>
      <w:marLeft w:val="0"/>
      <w:marRight w:val="0"/>
      <w:marTop w:val="0"/>
      <w:marBottom w:val="0"/>
      <w:divBdr>
        <w:top w:val="none" w:sz="0" w:space="0" w:color="auto"/>
        <w:left w:val="none" w:sz="0" w:space="0" w:color="auto"/>
        <w:bottom w:val="none" w:sz="0" w:space="0" w:color="auto"/>
        <w:right w:val="none" w:sz="0" w:space="0" w:color="auto"/>
      </w:divBdr>
    </w:div>
    <w:div w:id="413740871">
      <w:bodyDiv w:val="1"/>
      <w:marLeft w:val="0"/>
      <w:marRight w:val="0"/>
      <w:marTop w:val="0"/>
      <w:marBottom w:val="0"/>
      <w:divBdr>
        <w:top w:val="none" w:sz="0" w:space="0" w:color="auto"/>
        <w:left w:val="none" w:sz="0" w:space="0" w:color="auto"/>
        <w:bottom w:val="none" w:sz="0" w:space="0" w:color="auto"/>
        <w:right w:val="none" w:sz="0" w:space="0" w:color="auto"/>
      </w:divBdr>
    </w:div>
    <w:div w:id="415905619">
      <w:bodyDiv w:val="1"/>
      <w:marLeft w:val="0"/>
      <w:marRight w:val="0"/>
      <w:marTop w:val="0"/>
      <w:marBottom w:val="0"/>
      <w:divBdr>
        <w:top w:val="none" w:sz="0" w:space="0" w:color="auto"/>
        <w:left w:val="none" w:sz="0" w:space="0" w:color="auto"/>
        <w:bottom w:val="none" w:sz="0" w:space="0" w:color="auto"/>
        <w:right w:val="none" w:sz="0" w:space="0" w:color="auto"/>
      </w:divBdr>
    </w:div>
    <w:div w:id="417337394">
      <w:bodyDiv w:val="1"/>
      <w:marLeft w:val="0"/>
      <w:marRight w:val="0"/>
      <w:marTop w:val="0"/>
      <w:marBottom w:val="0"/>
      <w:divBdr>
        <w:top w:val="none" w:sz="0" w:space="0" w:color="auto"/>
        <w:left w:val="none" w:sz="0" w:space="0" w:color="auto"/>
        <w:bottom w:val="none" w:sz="0" w:space="0" w:color="auto"/>
        <w:right w:val="none" w:sz="0" w:space="0" w:color="auto"/>
      </w:divBdr>
    </w:div>
    <w:div w:id="419450074">
      <w:bodyDiv w:val="1"/>
      <w:marLeft w:val="0"/>
      <w:marRight w:val="0"/>
      <w:marTop w:val="0"/>
      <w:marBottom w:val="0"/>
      <w:divBdr>
        <w:top w:val="none" w:sz="0" w:space="0" w:color="auto"/>
        <w:left w:val="none" w:sz="0" w:space="0" w:color="auto"/>
        <w:bottom w:val="none" w:sz="0" w:space="0" w:color="auto"/>
        <w:right w:val="none" w:sz="0" w:space="0" w:color="auto"/>
      </w:divBdr>
    </w:div>
    <w:div w:id="419909917">
      <w:bodyDiv w:val="1"/>
      <w:marLeft w:val="0"/>
      <w:marRight w:val="0"/>
      <w:marTop w:val="0"/>
      <w:marBottom w:val="0"/>
      <w:divBdr>
        <w:top w:val="none" w:sz="0" w:space="0" w:color="auto"/>
        <w:left w:val="none" w:sz="0" w:space="0" w:color="auto"/>
        <w:bottom w:val="none" w:sz="0" w:space="0" w:color="auto"/>
        <w:right w:val="none" w:sz="0" w:space="0" w:color="auto"/>
      </w:divBdr>
    </w:div>
    <w:div w:id="420835679">
      <w:bodyDiv w:val="1"/>
      <w:marLeft w:val="0"/>
      <w:marRight w:val="0"/>
      <w:marTop w:val="0"/>
      <w:marBottom w:val="0"/>
      <w:divBdr>
        <w:top w:val="none" w:sz="0" w:space="0" w:color="auto"/>
        <w:left w:val="none" w:sz="0" w:space="0" w:color="auto"/>
        <w:bottom w:val="none" w:sz="0" w:space="0" w:color="auto"/>
        <w:right w:val="none" w:sz="0" w:space="0" w:color="auto"/>
      </w:divBdr>
    </w:div>
    <w:div w:id="421411853">
      <w:bodyDiv w:val="1"/>
      <w:marLeft w:val="0"/>
      <w:marRight w:val="0"/>
      <w:marTop w:val="0"/>
      <w:marBottom w:val="0"/>
      <w:divBdr>
        <w:top w:val="none" w:sz="0" w:space="0" w:color="auto"/>
        <w:left w:val="none" w:sz="0" w:space="0" w:color="auto"/>
        <w:bottom w:val="none" w:sz="0" w:space="0" w:color="auto"/>
        <w:right w:val="none" w:sz="0" w:space="0" w:color="auto"/>
      </w:divBdr>
    </w:div>
    <w:div w:id="422923265">
      <w:bodyDiv w:val="1"/>
      <w:marLeft w:val="0"/>
      <w:marRight w:val="0"/>
      <w:marTop w:val="0"/>
      <w:marBottom w:val="0"/>
      <w:divBdr>
        <w:top w:val="none" w:sz="0" w:space="0" w:color="auto"/>
        <w:left w:val="none" w:sz="0" w:space="0" w:color="auto"/>
        <w:bottom w:val="none" w:sz="0" w:space="0" w:color="auto"/>
        <w:right w:val="none" w:sz="0" w:space="0" w:color="auto"/>
      </w:divBdr>
    </w:div>
    <w:div w:id="422992495">
      <w:bodyDiv w:val="1"/>
      <w:marLeft w:val="0"/>
      <w:marRight w:val="0"/>
      <w:marTop w:val="0"/>
      <w:marBottom w:val="0"/>
      <w:divBdr>
        <w:top w:val="none" w:sz="0" w:space="0" w:color="auto"/>
        <w:left w:val="none" w:sz="0" w:space="0" w:color="auto"/>
        <w:bottom w:val="none" w:sz="0" w:space="0" w:color="auto"/>
        <w:right w:val="none" w:sz="0" w:space="0" w:color="auto"/>
      </w:divBdr>
    </w:div>
    <w:div w:id="424039432">
      <w:bodyDiv w:val="1"/>
      <w:marLeft w:val="0"/>
      <w:marRight w:val="0"/>
      <w:marTop w:val="0"/>
      <w:marBottom w:val="0"/>
      <w:divBdr>
        <w:top w:val="none" w:sz="0" w:space="0" w:color="auto"/>
        <w:left w:val="none" w:sz="0" w:space="0" w:color="auto"/>
        <w:bottom w:val="none" w:sz="0" w:space="0" w:color="auto"/>
        <w:right w:val="none" w:sz="0" w:space="0" w:color="auto"/>
      </w:divBdr>
    </w:div>
    <w:div w:id="425080449">
      <w:bodyDiv w:val="1"/>
      <w:marLeft w:val="0"/>
      <w:marRight w:val="0"/>
      <w:marTop w:val="0"/>
      <w:marBottom w:val="0"/>
      <w:divBdr>
        <w:top w:val="none" w:sz="0" w:space="0" w:color="auto"/>
        <w:left w:val="none" w:sz="0" w:space="0" w:color="auto"/>
        <w:bottom w:val="none" w:sz="0" w:space="0" w:color="auto"/>
        <w:right w:val="none" w:sz="0" w:space="0" w:color="auto"/>
      </w:divBdr>
    </w:div>
    <w:div w:id="425466037">
      <w:bodyDiv w:val="1"/>
      <w:marLeft w:val="0"/>
      <w:marRight w:val="0"/>
      <w:marTop w:val="0"/>
      <w:marBottom w:val="0"/>
      <w:divBdr>
        <w:top w:val="none" w:sz="0" w:space="0" w:color="auto"/>
        <w:left w:val="none" w:sz="0" w:space="0" w:color="auto"/>
        <w:bottom w:val="none" w:sz="0" w:space="0" w:color="auto"/>
        <w:right w:val="none" w:sz="0" w:space="0" w:color="auto"/>
      </w:divBdr>
    </w:div>
    <w:div w:id="425924207">
      <w:bodyDiv w:val="1"/>
      <w:marLeft w:val="0"/>
      <w:marRight w:val="0"/>
      <w:marTop w:val="0"/>
      <w:marBottom w:val="0"/>
      <w:divBdr>
        <w:top w:val="none" w:sz="0" w:space="0" w:color="auto"/>
        <w:left w:val="none" w:sz="0" w:space="0" w:color="auto"/>
        <w:bottom w:val="none" w:sz="0" w:space="0" w:color="auto"/>
        <w:right w:val="none" w:sz="0" w:space="0" w:color="auto"/>
      </w:divBdr>
    </w:div>
    <w:div w:id="425929539">
      <w:bodyDiv w:val="1"/>
      <w:marLeft w:val="0"/>
      <w:marRight w:val="0"/>
      <w:marTop w:val="0"/>
      <w:marBottom w:val="0"/>
      <w:divBdr>
        <w:top w:val="none" w:sz="0" w:space="0" w:color="auto"/>
        <w:left w:val="none" w:sz="0" w:space="0" w:color="auto"/>
        <w:bottom w:val="none" w:sz="0" w:space="0" w:color="auto"/>
        <w:right w:val="none" w:sz="0" w:space="0" w:color="auto"/>
      </w:divBdr>
    </w:div>
    <w:div w:id="426119666">
      <w:bodyDiv w:val="1"/>
      <w:marLeft w:val="0"/>
      <w:marRight w:val="0"/>
      <w:marTop w:val="0"/>
      <w:marBottom w:val="0"/>
      <w:divBdr>
        <w:top w:val="none" w:sz="0" w:space="0" w:color="auto"/>
        <w:left w:val="none" w:sz="0" w:space="0" w:color="auto"/>
        <w:bottom w:val="none" w:sz="0" w:space="0" w:color="auto"/>
        <w:right w:val="none" w:sz="0" w:space="0" w:color="auto"/>
      </w:divBdr>
    </w:div>
    <w:div w:id="427892455">
      <w:bodyDiv w:val="1"/>
      <w:marLeft w:val="0"/>
      <w:marRight w:val="0"/>
      <w:marTop w:val="0"/>
      <w:marBottom w:val="0"/>
      <w:divBdr>
        <w:top w:val="none" w:sz="0" w:space="0" w:color="auto"/>
        <w:left w:val="none" w:sz="0" w:space="0" w:color="auto"/>
        <w:bottom w:val="none" w:sz="0" w:space="0" w:color="auto"/>
        <w:right w:val="none" w:sz="0" w:space="0" w:color="auto"/>
      </w:divBdr>
    </w:div>
    <w:div w:id="428156749">
      <w:bodyDiv w:val="1"/>
      <w:marLeft w:val="0"/>
      <w:marRight w:val="0"/>
      <w:marTop w:val="0"/>
      <w:marBottom w:val="0"/>
      <w:divBdr>
        <w:top w:val="none" w:sz="0" w:space="0" w:color="auto"/>
        <w:left w:val="none" w:sz="0" w:space="0" w:color="auto"/>
        <w:bottom w:val="none" w:sz="0" w:space="0" w:color="auto"/>
        <w:right w:val="none" w:sz="0" w:space="0" w:color="auto"/>
      </w:divBdr>
    </w:div>
    <w:div w:id="432672140">
      <w:bodyDiv w:val="1"/>
      <w:marLeft w:val="0"/>
      <w:marRight w:val="0"/>
      <w:marTop w:val="0"/>
      <w:marBottom w:val="0"/>
      <w:divBdr>
        <w:top w:val="none" w:sz="0" w:space="0" w:color="auto"/>
        <w:left w:val="none" w:sz="0" w:space="0" w:color="auto"/>
        <w:bottom w:val="none" w:sz="0" w:space="0" w:color="auto"/>
        <w:right w:val="none" w:sz="0" w:space="0" w:color="auto"/>
      </w:divBdr>
    </w:div>
    <w:div w:id="432676344">
      <w:bodyDiv w:val="1"/>
      <w:marLeft w:val="0"/>
      <w:marRight w:val="0"/>
      <w:marTop w:val="0"/>
      <w:marBottom w:val="0"/>
      <w:divBdr>
        <w:top w:val="none" w:sz="0" w:space="0" w:color="auto"/>
        <w:left w:val="none" w:sz="0" w:space="0" w:color="auto"/>
        <w:bottom w:val="none" w:sz="0" w:space="0" w:color="auto"/>
        <w:right w:val="none" w:sz="0" w:space="0" w:color="auto"/>
      </w:divBdr>
    </w:div>
    <w:div w:id="433594127">
      <w:bodyDiv w:val="1"/>
      <w:marLeft w:val="0"/>
      <w:marRight w:val="0"/>
      <w:marTop w:val="0"/>
      <w:marBottom w:val="0"/>
      <w:divBdr>
        <w:top w:val="none" w:sz="0" w:space="0" w:color="auto"/>
        <w:left w:val="none" w:sz="0" w:space="0" w:color="auto"/>
        <w:bottom w:val="none" w:sz="0" w:space="0" w:color="auto"/>
        <w:right w:val="none" w:sz="0" w:space="0" w:color="auto"/>
      </w:divBdr>
    </w:div>
    <w:div w:id="435370785">
      <w:bodyDiv w:val="1"/>
      <w:marLeft w:val="0"/>
      <w:marRight w:val="0"/>
      <w:marTop w:val="0"/>
      <w:marBottom w:val="0"/>
      <w:divBdr>
        <w:top w:val="none" w:sz="0" w:space="0" w:color="auto"/>
        <w:left w:val="none" w:sz="0" w:space="0" w:color="auto"/>
        <w:bottom w:val="none" w:sz="0" w:space="0" w:color="auto"/>
        <w:right w:val="none" w:sz="0" w:space="0" w:color="auto"/>
      </w:divBdr>
    </w:div>
    <w:div w:id="436758614">
      <w:bodyDiv w:val="1"/>
      <w:marLeft w:val="0"/>
      <w:marRight w:val="0"/>
      <w:marTop w:val="0"/>
      <w:marBottom w:val="0"/>
      <w:divBdr>
        <w:top w:val="none" w:sz="0" w:space="0" w:color="auto"/>
        <w:left w:val="none" w:sz="0" w:space="0" w:color="auto"/>
        <w:bottom w:val="none" w:sz="0" w:space="0" w:color="auto"/>
        <w:right w:val="none" w:sz="0" w:space="0" w:color="auto"/>
      </w:divBdr>
    </w:div>
    <w:div w:id="444931805">
      <w:bodyDiv w:val="1"/>
      <w:marLeft w:val="0"/>
      <w:marRight w:val="0"/>
      <w:marTop w:val="0"/>
      <w:marBottom w:val="0"/>
      <w:divBdr>
        <w:top w:val="none" w:sz="0" w:space="0" w:color="auto"/>
        <w:left w:val="none" w:sz="0" w:space="0" w:color="auto"/>
        <w:bottom w:val="none" w:sz="0" w:space="0" w:color="auto"/>
        <w:right w:val="none" w:sz="0" w:space="0" w:color="auto"/>
      </w:divBdr>
    </w:div>
    <w:div w:id="447162674">
      <w:bodyDiv w:val="1"/>
      <w:marLeft w:val="0"/>
      <w:marRight w:val="0"/>
      <w:marTop w:val="0"/>
      <w:marBottom w:val="0"/>
      <w:divBdr>
        <w:top w:val="none" w:sz="0" w:space="0" w:color="auto"/>
        <w:left w:val="none" w:sz="0" w:space="0" w:color="auto"/>
        <w:bottom w:val="none" w:sz="0" w:space="0" w:color="auto"/>
        <w:right w:val="none" w:sz="0" w:space="0" w:color="auto"/>
      </w:divBdr>
    </w:div>
    <w:div w:id="447312694">
      <w:bodyDiv w:val="1"/>
      <w:marLeft w:val="0"/>
      <w:marRight w:val="0"/>
      <w:marTop w:val="0"/>
      <w:marBottom w:val="0"/>
      <w:divBdr>
        <w:top w:val="none" w:sz="0" w:space="0" w:color="auto"/>
        <w:left w:val="none" w:sz="0" w:space="0" w:color="auto"/>
        <w:bottom w:val="none" w:sz="0" w:space="0" w:color="auto"/>
        <w:right w:val="none" w:sz="0" w:space="0" w:color="auto"/>
      </w:divBdr>
    </w:div>
    <w:div w:id="448089411">
      <w:bodyDiv w:val="1"/>
      <w:marLeft w:val="0"/>
      <w:marRight w:val="0"/>
      <w:marTop w:val="0"/>
      <w:marBottom w:val="0"/>
      <w:divBdr>
        <w:top w:val="none" w:sz="0" w:space="0" w:color="auto"/>
        <w:left w:val="none" w:sz="0" w:space="0" w:color="auto"/>
        <w:bottom w:val="none" w:sz="0" w:space="0" w:color="auto"/>
        <w:right w:val="none" w:sz="0" w:space="0" w:color="auto"/>
      </w:divBdr>
    </w:div>
    <w:div w:id="448621955">
      <w:bodyDiv w:val="1"/>
      <w:marLeft w:val="0"/>
      <w:marRight w:val="0"/>
      <w:marTop w:val="0"/>
      <w:marBottom w:val="0"/>
      <w:divBdr>
        <w:top w:val="none" w:sz="0" w:space="0" w:color="auto"/>
        <w:left w:val="none" w:sz="0" w:space="0" w:color="auto"/>
        <w:bottom w:val="none" w:sz="0" w:space="0" w:color="auto"/>
        <w:right w:val="none" w:sz="0" w:space="0" w:color="auto"/>
      </w:divBdr>
    </w:div>
    <w:div w:id="449401081">
      <w:bodyDiv w:val="1"/>
      <w:marLeft w:val="0"/>
      <w:marRight w:val="0"/>
      <w:marTop w:val="0"/>
      <w:marBottom w:val="0"/>
      <w:divBdr>
        <w:top w:val="none" w:sz="0" w:space="0" w:color="auto"/>
        <w:left w:val="none" w:sz="0" w:space="0" w:color="auto"/>
        <w:bottom w:val="none" w:sz="0" w:space="0" w:color="auto"/>
        <w:right w:val="none" w:sz="0" w:space="0" w:color="auto"/>
      </w:divBdr>
    </w:div>
    <w:div w:id="449513642">
      <w:bodyDiv w:val="1"/>
      <w:marLeft w:val="0"/>
      <w:marRight w:val="0"/>
      <w:marTop w:val="0"/>
      <w:marBottom w:val="0"/>
      <w:divBdr>
        <w:top w:val="none" w:sz="0" w:space="0" w:color="auto"/>
        <w:left w:val="none" w:sz="0" w:space="0" w:color="auto"/>
        <w:bottom w:val="none" w:sz="0" w:space="0" w:color="auto"/>
        <w:right w:val="none" w:sz="0" w:space="0" w:color="auto"/>
      </w:divBdr>
    </w:div>
    <w:div w:id="451635877">
      <w:bodyDiv w:val="1"/>
      <w:marLeft w:val="0"/>
      <w:marRight w:val="0"/>
      <w:marTop w:val="0"/>
      <w:marBottom w:val="0"/>
      <w:divBdr>
        <w:top w:val="none" w:sz="0" w:space="0" w:color="auto"/>
        <w:left w:val="none" w:sz="0" w:space="0" w:color="auto"/>
        <w:bottom w:val="none" w:sz="0" w:space="0" w:color="auto"/>
        <w:right w:val="none" w:sz="0" w:space="0" w:color="auto"/>
      </w:divBdr>
    </w:div>
    <w:div w:id="452598497">
      <w:bodyDiv w:val="1"/>
      <w:marLeft w:val="0"/>
      <w:marRight w:val="0"/>
      <w:marTop w:val="0"/>
      <w:marBottom w:val="0"/>
      <w:divBdr>
        <w:top w:val="none" w:sz="0" w:space="0" w:color="auto"/>
        <w:left w:val="none" w:sz="0" w:space="0" w:color="auto"/>
        <w:bottom w:val="none" w:sz="0" w:space="0" w:color="auto"/>
        <w:right w:val="none" w:sz="0" w:space="0" w:color="auto"/>
      </w:divBdr>
    </w:div>
    <w:div w:id="455608814">
      <w:bodyDiv w:val="1"/>
      <w:marLeft w:val="0"/>
      <w:marRight w:val="0"/>
      <w:marTop w:val="0"/>
      <w:marBottom w:val="0"/>
      <w:divBdr>
        <w:top w:val="none" w:sz="0" w:space="0" w:color="auto"/>
        <w:left w:val="none" w:sz="0" w:space="0" w:color="auto"/>
        <w:bottom w:val="none" w:sz="0" w:space="0" w:color="auto"/>
        <w:right w:val="none" w:sz="0" w:space="0" w:color="auto"/>
      </w:divBdr>
    </w:div>
    <w:div w:id="457572813">
      <w:bodyDiv w:val="1"/>
      <w:marLeft w:val="0"/>
      <w:marRight w:val="0"/>
      <w:marTop w:val="0"/>
      <w:marBottom w:val="0"/>
      <w:divBdr>
        <w:top w:val="none" w:sz="0" w:space="0" w:color="auto"/>
        <w:left w:val="none" w:sz="0" w:space="0" w:color="auto"/>
        <w:bottom w:val="none" w:sz="0" w:space="0" w:color="auto"/>
        <w:right w:val="none" w:sz="0" w:space="0" w:color="auto"/>
      </w:divBdr>
    </w:div>
    <w:div w:id="459539228">
      <w:bodyDiv w:val="1"/>
      <w:marLeft w:val="0"/>
      <w:marRight w:val="0"/>
      <w:marTop w:val="0"/>
      <w:marBottom w:val="0"/>
      <w:divBdr>
        <w:top w:val="none" w:sz="0" w:space="0" w:color="auto"/>
        <w:left w:val="none" w:sz="0" w:space="0" w:color="auto"/>
        <w:bottom w:val="none" w:sz="0" w:space="0" w:color="auto"/>
        <w:right w:val="none" w:sz="0" w:space="0" w:color="auto"/>
      </w:divBdr>
    </w:div>
    <w:div w:id="460729265">
      <w:bodyDiv w:val="1"/>
      <w:marLeft w:val="0"/>
      <w:marRight w:val="0"/>
      <w:marTop w:val="0"/>
      <w:marBottom w:val="0"/>
      <w:divBdr>
        <w:top w:val="none" w:sz="0" w:space="0" w:color="auto"/>
        <w:left w:val="none" w:sz="0" w:space="0" w:color="auto"/>
        <w:bottom w:val="none" w:sz="0" w:space="0" w:color="auto"/>
        <w:right w:val="none" w:sz="0" w:space="0" w:color="auto"/>
      </w:divBdr>
    </w:div>
    <w:div w:id="462961878">
      <w:bodyDiv w:val="1"/>
      <w:marLeft w:val="0"/>
      <w:marRight w:val="0"/>
      <w:marTop w:val="0"/>
      <w:marBottom w:val="0"/>
      <w:divBdr>
        <w:top w:val="none" w:sz="0" w:space="0" w:color="auto"/>
        <w:left w:val="none" w:sz="0" w:space="0" w:color="auto"/>
        <w:bottom w:val="none" w:sz="0" w:space="0" w:color="auto"/>
        <w:right w:val="none" w:sz="0" w:space="0" w:color="auto"/>
      </w:divBdr>
    </w:div>
    <w:div w:id="463930044">
      <w:bodyDiv w:val="1"/>
      <w:marLeft w:val="0"/>
      <w:marRight w:val="0"/>
      <w:marTop w:val="0"/>
      <w:marBottom w:val="0"/>
      <w:divBdr>
        <w:top w:val="none" w:sz="0" w:space="0" w:color="auto"/>
        <w:left w:val="none" w:sz="0" w:space="0" w:color="auto"/>
        <w:bottom w:val="none" w:sz="0" w:space="0" w:color="auto"/>
        <w:right w:val="none" w:sz="0" w:space="0" w:color="auto"/>
      </w:divBdr>
    </w:div>
    <w:div w:id="464397086">
      <w:bodyDiv w:val="1"/>
      <w:marLeft w:val="0"/>
      <w:marRight w:val="0"/>
      <w:marTop w:val="0"/>
      <w:marBottom w:val="0"/>
      <w:divBdr>
        <w:top w:val="none" w:sz="0" w:space="0" w:color="auto"/>
        <w:left w:val="none" w:sz="0" w:space="0" w:color="auto"/>
        <w:bottom w:val="none" w:sz="0" w:space="0" w:color="auto"/>
        <w:right w:val="none" w:sz="0" w:space="0" w:color="auto"/>
      </w:divBdr>
    </w:div>
    <w:div w:id="464852391">
      <w:bodyDiv w:val="1"/>
      <w:marLeft w:val="0"/>
      <w:marRight w:val="0"/>
      <w:marTop w:val="0"/>
      <w:marBottom w:val="0"/>
      <w:divBdr>
        <w:top w:val="none" w:sz="0" w:space="0" w:color="auto"/>
        <w:left w:val="none" w:sz="0" w:space="0" w:color="auto"/>
        <w:bottom w:val="none" w:sz="0" w:space="0" w:color="auto"/>
        <w:right w:val="none" w:sz="0" w:space="0" w:color="auto"/>
      </w:divBdr>
    </w:div>
    <w:div w:id="466632985">
      <w:bodyDiv w:val="1"/>
      <w:marLeft w:val="0"/>
      <w:marRight w:val="0"/>
      <w:marTop w:val="0"/>
      <w:marBottom w:val="0"/>
      <w:divBdr>
        <w:top w:val="none" w:sz="0" w:space="0" w:color="auto"/>
        <w:left w:val="none" w:sz="0" w:space="0" w:color="auto"/>
        <w:bottom w:val="none" w:sz="0" w:space="0" w:color="auto"/>
        <w:right w:val="none" w:sz="0" w:space="0" w:color="auto"/>
      </w:divBdr>
    </w:div>
    <w:div w:id="469709090">
      <w:bodyDiv w:val="1"/>
      <w:marLeft w:val="0"/>
      <w:marRight w:val="0"/>
      <w:marTop w:val="0"/>
      <w:marBottom w:val="0"/>
      <w:divBdr>
        <w:top w:val="none" w:sz="0" w:space="0" w:color="auto"/>
        <w:left w:val="none" w:sz="0" w:space="0" w:color="auto"/>
        <w:bottom w:val="none" w:sz="0" w:space="0" w:color="auto"/>
        <w:right w:val="none" w:sz="0" w:space="0" w:color="auto"/>
      </w:divBdr>
    </w:div>
    <w:div w:id="470829726">
      <w:bodyDiv w:val="1"/>
      <w:marLeft w:val="0"/>
      <w:marRight w:val="0"/>
      <w:marTop w:val="0"/>
      <w:marBottom w:val="0"/>
      <w:divBdr>
        <w:top w:val="none" w:sz="0" w:space="0" w:color="auto"/>
        <w:left w:val="none" w:sz="0" w:space="0" w:color="auto"/>
        <w:bottom w:val="none" w:sz="0" w:space="0" w:color="auto"/>
        <w:right w:val="none" w:sz="0" w:space="0" w:color="auto"/>
      </w:divBdr>
    </w:div>
    <w:div w:id="471941620">
      <w:bodyDiv w:val="1"/>
      <w:marLeft w:val="0"/>
      <w:marRight w:val="0"/>
      <w:marTop w:val="0"/>
      <w:marBottom w:val="0"/>
      <w:divBdr>
        <w:top w:val="none" w:sz="0" w:space="0" w:color="auto"/>
        <w:left w:val="none" w:sz="0" w:space="0" w:color="auto"/>
        <w:bottom w:val="none" w:sz="0" w:space="0" w:color="auto"/>
        <w:right w:val="none" w:sz="0" w:space="0" w:color="auto"/>
      </w:divBdr>
    </w:div>
    <w:div w:id="473524014">
      <w:bodyDiv w:val="1"/>
      <w:marLeft w:val="0"/>
      <w:marRight w:val="0"/>
      <w:marTop w:val="0"/>
      <w:marBottom w:val="0"/>
      <w:divBdr>
        <w:top w:val="none" w:sz="0" w:space="0" w:color="auto"/>
        <w:left w:val="none" w:sz="0" w:space="0" w:color="auto"/>
        <w:bottom w:val="none" w:sz="0" w:space="0" w:color="auto"/>
        <w:right w:val="none" w:sz="0" w:space="0" w:color="auto"/>
      </w:divBdr>
    </w:div>
    <w:div w:id="473835792">
      <w:bodyDiv w:val="1"/>
      <w:marLeft w:val="0"/>
      <w:marRight w:val="0"/>
      <w:marTop w:val="0"/>
      <w:marBottom w:val="0"/>
      <w:divBdr>
        <w:top w:val="none" w:sz="0" w:space="0" w:color="auto"/>
        <w:left w:val="none" w:sz="0" w:space="0" w:color="auto"/>
        <w:bottom w:val="none" w:sz="0" w:space="0" w:color="auto"/>
        <w:right w:val="none" w:sz="0" w:space="0" w:color="auto"/>
      </w:divBdr>
    </w:div>
    <w:div w:id="474227249">
      <w:bodyDiv w:val="1"/>
      <w:marLeft w:val="0"/>
      <w:marRight w:val="0"/>
      <w:marTop w:val="0"/>
      <w:marBottom w:val="0"/>
      <w:divBdr>
        <w:top w:val="none" w:sz="0" w:space="0" w:color="auto"/>
        <w:left w:val="none" w:sz="0" w:space="0" w:color="auto"/>
        <w:bottom w:val="none" w:sz="0" w:space="0" w:color="auto"/>
        <w:right w:val="none" w:sz="0" w:space="0" w:color="auto"/>
      </w:divBdr>
    </w:div>
    <w:div w:id="475806171">
      <w:bodyDiv w:val="1"/>
      <w:marLeft w:val="0"/>
      <w:marRight w:val="0"/>
      <w:marTop w:val="0"/>
      <w:marBottom w:val="0"/>
      <w:divBdr>
        <w:top w:val="none" w:sz="0" w:space="0" w:color="auto"/>
        <w:left w:val="none" w:sz="0" w:space="0" w:color="auto"/>
        <w:bottom w:val="none" w:sz="0" w:space="0" w:color="auto"/>
        <w:right w:val="none" w:sz="0" w:space="0" w:color="auto"/>
      </w:divBdr>
    </w:div>
    <w:div w:id="476798574">
      <w:bodyDiv w:val="1"/>
      <w:marLeft w:val="0"/>
      <w:marRight w:val="0"/>
      <w:marTop w:val="0"/>
      <w:marBottom w:val="0"/>
      <w:divBdr>
        <w:top w:val="none" w:sz="0" w:space="0" w:color="auto"/>
        <w:left w:val="none" w:sz="0" w:space="0" w:color="auto"/>
        <w:bottom w:val="none" w:sz="0" w:space="0" w:color="auto"/>
        <w:right w:val="none" w:sz="0" w:space="0" w:color="auto"/>
      </w:divBdr>
    </w:div>
    <w:div w:id="476919525">
      <w:bodyDiv w:val="1"/>
      <w:marLeft w:val="0"/>
      <w:marRight w:val="0"/>
      <w:marTop w:val="0"/>
      <w:marBottom w:val="0"/>
      <w:divBdr>
        <w:top w:val="none" w:sz="0" w:space="0" w:color="auto"/>
        <w:left w:val="none" w:sz="0" w:space="0" w:color="auto"/>
        <w:bottom w:val="none" w:sz="0" w:space="0" w:color="auto"/>
        <w:right w:val="none" w:sz="0" w:space="0" w:color="auto"/>
      </w:divBdr>
    </w:div>
    <w:div w:id="477843760">
      <w:bodyDiv w:val="1"/>
      <w:marLeft w:val="0"/>
      <w:marRight w:val="0"/>
      <w:marTop w:val="0"/>
      <w:marBottom w:val="0"/>
      <w:divBdr>
        <w:top w:val="none" w:sz="0" w:space="0" w:color="auto"/>
        <w:left w:val="none" w:sz="0" w:space="0" w:color="auto"/>
        <w:bottom w:val="none" w:sz="0" w:space="0" w:color="auto"/>
        <w:right w:val="none" w:sz="0" w:space="0" w:color="auto"/>
      </w:divBdr>
    </w:div>
    <w:div w:id="478108806">
      <w:bodyDiv w:val="1"/>
      <w:marLeft w:val="0"/>
      <w:marRight w:val="0"/>
      <w:marTop w:val="0"/>
      <w:marBottom w:val="0"/>
      <w:divBdr>
        <w:top w:val="none" w:sz="0" w:space="0" w:color="auto"/>
        <w:left w:val="none" w:sz="0" w:space="0" w:color="auto"/>
        <w:bottom w:val="none" w:sz="0" w:space="0" w:color="auto"/>
        <w:right w:val="none" w:sz="0" w:space="0" w:color="auto"/>
      </w:divBdr>
    </w:div>
    <w:div w:id="479731113">
      <w:bodyDiv w:val="1"/>
      <w:marLeft w:val="0"/>
      <w:marRight w:val="0"/>
      <w:marTop w:val="0"/>
      <w:marBottom w:val="0"/>
      <w:divBdr>
        <w:top w:val="none" w:sz="0" w:space="0" w:color="auto"/>
        <w:left w:val="none" w:sz="0" w:space="0" w:color="auto"/>
        <w:bottom w:val="none" w:sz="0" w:space="0" w:color="auto"/>
        <w:right w:val="none" w:sz="0" w:space="0" w:color="auto"/>
      </w:divBdr>
    </w:div>
    <w:div w:id="481118281">
      <w:bodyDiv w:val="1"/>
      <w:marLeft w:val="0"/>
      <w:marRight w:val="0"/>
      <w:marTop w:val="0"/>
      <w:marBottom w:val="0"/>
      <w:divBdr>
        <w:top w:val="none" w:sz="0" w:space="0" w:color="auto"/>
        <w:left w:val="none" w:sz="0" w:space="0" w:color="auto"/>
        <w:bottom w:val="none" w:sz="0" w:space="0" w:color="auto"/>
        <w:right w:val="none" w:sz="0" w:space="0" w:color="auto"/>
      </w:divBdr>
    </w:div>
    <w:div w:id="482428701">
      <w:bodyDiv w:val="1"/>
      <w:marLeft w:val="0"/>
      <w:marRight w:val="0"/>
      <w:marTop w:val="0"/>
      <w:marBottom w:val="0"/>
      <w:divBdr>
        <w:top w:val="none" w:sz="0" w:space="0" w:color="auto"/>
        <w:left w:val="none" w:sz="0" w:space="0" w:color="auto"/>
        <w:bottom w:val="none" w:sz="0" w:space="0" w:color="auto"/>
        <w:right w:val="none" w:sz="0" w:space="0" w:color="auto"/>
      </w:divBdr>
    </w:div>
    <w:div w:id="484248983">
      <w:bodyDiv w:val="1"/>
      <w:marLeft w:val="0"/>
      <w:marRight w:val="0"/>
      <w:marTop w:val="0"/>
      <w:marBottom w:val="0"/>
      <w:divBdr>
        <w:top w:val="none" w:sz="0" w:space="0" w:color="auto"/>
        <w:left w:val="none" w:sz="0" w:space="0" w:color="auto"/>
        <w:bottom w:val="none" w:sz="0" w:space="0" w:color="auto"/>
        <w:right w:val="none" w:sz="0" w:space="0" w:color="auto"/>
      </w:divBdr>
    </w:div>
    <w:div w:id="485363075">
      <w:bodyDiv w:val="1"/>
      <w:marLeft w:val="0"/>
      <w:marRight w:val="0"/>
      <w:marTop w:val="0"/>
      <w:marBottom w:val="0"/>
      <w:divBdr>
        <w:top w:val="none" w:sz="0" w:space="0" w:color="auto"/>
        <w:left w:val="none" w:sz="0" w:space="0" w:color="auto"/>
        <w:bottom w:val="none" w:sz="0" w:space="0" w:color="auto"/>
        <w:right w:val="none" w:sz="0" w:space="0" w:color="auto"/>
      </w:divBdr>
    </w:div>
    <w:div w:id="486629212">
      <w:bodyDiv w:val="1"/>
      <w:marLeft w:val="0"/>
      <w:marRight w:val="0"/>
      <w:marTop w:val="0"/>
      <w:marBottom w:val="0"/>
      <w:divBdr>
        <w:top w:val="none" w:sz="0" w:space="0" w:color="auto"/>
        <w:left w:val="none" w:sz="0" w:space="0" w:color="auto"/>
        <w:bottom w:val="none" w:sz="0" w:space="0" w:color="auto"/>
        <w:right w:val="none" w:sz="0" w:space="0" w:color="auto"/>
      </w:divBdr>
    </w:div>
    <w:div w:id="487983996">
      <w:bodyDiv w:val="1"/>
      <w:marLeft w:val="0"/>
      <w:marRight w:val="0"/>
      <w:marTop w:val="0"/>
      <w:marBottom w:val="0"/>
      <w:divBdr>
        <w:top w:val="none" w:sz="0" w:space="0" w:color="auto"/>
        <w:left w:val="none" w:sz="0" w:space="0" w:color="auto"/>
        <w:bottom w:val="none" w:sz="0" w:space="0" w:color="auto"/>
        <w:right w:val="none" w:sz="0" w:space="0" w:color="auto"/>
      </w:divBdr>
    </w:div>
    <w:div w:id="489755217">
      <w:bodyDiv w:val="1"/>
      <w:marLeft w:val="0"/>
      <w:marRight w:val="0"/>
      <w:marTop w:val="0"/>
      <w:marBottom w:val="0"/>
      <w:divBdr>
        <w:top w:val="none" w:sz="0" w:space="0" w:color="auto"/>
        <w:left w:val="none" w:sz="0" w:space="0" w:color="auto"/>
        <w:bottom w:val="none" w:sz="0" w:space="0" w:color="auto"/>
        <w:right w:val="none" w:sz="0" w:space="0" w:color="auto"/>
      </w:divBdr>
    </w:div>
    <w:div w:id="490872339">
      <w:bodyDiv w:val="1"/>
      <w:marLeft w:val="0"/>
      <w:marRight w:val="0"/>
      <w:marTop w:val="0"/>
      <w:marBottom w:val="0"/>
      <w:divBdr>
        <w:top w:val="none" w:sz="0" w:space="0" w:color="auto"/>
        <w:left w:val="none" w:sz="0" w:space="0" w:color="auto"/>
        <w:bottom w:val="none" w:sz="0" w:space="0" w:color="auto"/>
        <w:right w:val="none" w:sz="0" w:space="0" w:color="auto"/>
      </w:divBdr>
    </w:div>
    <w:div w:id="491486626">
      <w:bodyDiv w:val="1"/>
      <w:marLeft w:val="0"/>
      <w:marRight w:val="0"/>
      <w:marTop w:val="0"/>
      <w:marBottom w:val="0"/>
      <w:divBdr>
        <w:top w:val="none" w:sz="0" w:space="0" w:color="auto"/>
        <w:left w:val="none" w:sz="0" w:space="0" w:color="auto"/>
        <w:bottom w:val="none" w:sz="0" w:space="0" w:color="auto"/>
        <w:right w:val="none" w:sz="0" w:space="0" w:color="auto"/>
      </w:divBdr>
    </w:div>
    <w:div w:id="492723404">
      <w:bodyDiv w:val="1"/>
      <w:marLeft w:val="0"/>
      <w:marRight w:val="0"/>
      <w:marTop w:val="0"/>
      <w:marBottom w:val="0"/>
      <w:divBdr>
        <w:top w:val="none" w:sz="0" w:space="0" w:color="auto"/>
        <w:left w:val="none" w:sz="0" w:space="0" w:color="auto"/>
        <w:bottom w:val="none" w:sz="0" w:space="0" w:color="auto"/>
        <w:right w:val="none" w:sz="0" w:space="0" w:color="auto"/>
      </w:divBdr>
    </w:div>
    <w:div w:id="493767099">
      <w:bodyDiv w:val="1"/>
      <w:marLeft w:val="0"/>
      <w:marRight w:val="0"/>
      <w:marTop w:val="0"/>
      <w:marBottom w:val="0"/>
      <w:divBdr>
        <w:top w:val="none" w:sz="0" w:space="0" w:color="auto"/>
        <w:left w:val="none" w:sz="0" w:space="0" w:color="auto"/>
        <w:bottom w:val="none" w:sz="0" w:space="0" w:color="auto"/>
        <w:right w:val="none" w:sz="0" w:space="0" w:color="auto"/>
      </w:divBdr>
    </w:div>
    <w:div w:id="499464271">
      <w:bodyDiv w:val="1"/>
      <w:marLeft w:val="0"/>
      <w:marRight w:val="0"/>
      <w:marTop w:val="0"/>
      <w:marBottom w:val="0"/>
      <w:divBdr>
        <w:top w:val="none" w:sz="0" w:space="0" w:color="auto"/>
        <w:left w:val="none" w:sz="0" w:space="0" w:color="auto"/>
        <w:bottom w:val="none" w:sz="0" w:space="0" w:color="auto"/>
        <w:right w:val="none" w:sz="0" w:space="0" w:color="auto"/>
      </w:divBdr>
    </w:div>
    <w:div w:id="500395234">
      <w:bodyDiv w:val="1"/>
      <w:marLeft w:val="0"/>
      <w:marRight w:val="0"/>
      <w:marTop w:val="0"/>
      <w:marBottom w:val="0"/>
      <w:divBdr>
        <w:top w:val="none" w:sz="0" w:space="0" w:color="auto"/>
        <w:left w:val="none" w:sz="0" w:space="0" w:color="auto"/>
        <w:bottom w:val="none" w:sz="0" w:space="0" w:color="auto"/>
        <w:right w:val="none" w:sz="0" w:space="0" w:color="auto"/>
      </w:divBdr>
    </w:div>
    <w:div w:id="501775399">
      <w:bodyDiv w:val="1"/>
      <w:marLeft w:val="0"/>
      <w:marRight w:val="0"/>
      <w:marTop w:val="0"/>
      <w:marBottom w:val="0"/>
      <w:divBdr>
        <w:top w:val="none" w:sz="0" w:space="0" w:color="auto"/>
        <w:left w:val="none" w:sz="0" w:space="0" w:color="auto"/>
        <w:bottom w:val="none" w:sz="0" w:space="0" w:color="auto"/>
        <w:right w:val="none" w:sz="0" w:space="0" w:color="auto"/>
      </w:divBdr>
    </w:div>
    <w:div w:id="503085583">
      <w:bodyDiv w:val="1"/>
      <w:marLeft w:val="0"/>
      <w:marRight w:val="0"/>
      <w:marTop w:val="0"/>
      <w:marBottom w:val="0"/>
      <w:divBdr>
        <w:top w:val="none" w:sz="0" w:space="0" w:color="auto"/>
        <w:left w:val="none" w:sz="0" w:space="0" w:color="auto"/>
        <w:bottom w:val="none" w:sz="0" w:space="0" w:color="auto"/>
        <w:right w:val="none" w:sz="0" w:space="0" w:color="auto"/>
      </w:divBdr>
    </w:div>
    <w:div w:id="506791322">
      <w:bodyDiv w:val="1"/>
      <w:marLeft w:val="0"/>
      <w:marRight w:val="0"/>
      <w:marTop w:val="0"/>
      <w:marBottom w:val="0"/>
      <w:divBdr>
        <w:top w:val="none" w:sz="0" w:space="0" w:color="auto"/>
        <w:left w:val="none" w:sz="0" w:space="0" w:color="auto"/>
        <w:bottom w:val="none" w:sz="0" w:space="0" w:color="auto"/>
        <w:right w:val="none" w:sz="0" w:space="0" w:color="auto"/>
      </w:divBdr>
    </w:div>
    <w:div w:id="506939710">
      <w:bodyDiv w:val="1"/>
      <w:marLeft w:val="0"/>
      <w:marRight w:val="0"/>
      <w:marTop w:val="0"/>
      <w:marBottom w:val="0"/>
      <w:divBdr>
        <w:top w:val="none" w:sz="0" w:space="0" w:color="auto"/>
        <w:left w:val="none" w:sz="0" w:space="0" w:color="auto"/>
        <w:bottom w:val="none" w:sz="0" w:space="0" w:color="auto"/>
        <w:right w:val="none" w:sz="0" w:space="0" w:color="auto"/>
      </w:divBdr>
    </w:div>
    <w:div w:id="510265140">
      <w:bodyDiv w:val="1"/>
      <w:marLeft w:val="0"/>
      <w:marRight w:val="0"/>
      <w:marTop w:val="0"/>
      <w:marBottom w:val="0"/>
      <w:divBdr>
        <w:top w:val="none" w:sz="0" w:space="0" w:color="auto"/>
        <w:left w:val="none" w:sz="0" w:space="0" w:color="auto"/>
        <w:bottom w:val="none" w:sz="0" w:space="0" w:color="auto"/>
        <w:right w:val="none" w:sz="0" w:space="0" w:color="auto"/>
      </w:divBdr>
    </w:div>
    <w:div w:id="510879244">
      <w:bodyDiv w:val="1"/>
      <w:marLeft w:val="0"/>
      <w:marRight w:val="0"/>
      <w:marTop w:val="0"/>
      <w:marBottom w:val="0"/>
      <w:divBdr>
        <w:top w:val="none" w:sz="0" w:space="0" w:color="auto"/>
        <w:left w:val="none" w:sz="0" w:space="0" w:color="auto"/>
        <w:bottom w:val="none" w:sz="0" w:space="0" w:color="auto"/>
        <w:right w:val="none" w:sz="0" w:space="0" w:color="auto"/>
      </w:divBdr>
    </w:div>
    <w:div w:id="513304999">
      <w:bodyDiv w:val="1"/>
      <w:marLeft w:val="0"/>
      <w:marRight w:val="0"/>
      <w:marTop w:val="0"/>
      <w:marBottom w:val="0"/>
      <w:divBdr>
        <w:top w:val="none" w:sz="0" w:space="0" w:color="auto"/>
        <w:left w:val="none" w:sz="0" w:space="0" w:color="auto"/>
        <w:bottom w:val="none" w:sz="0" w:space="0" w:color="auto"/>
        <w:right w:val="none" w:sz="0" w:space="0" w:color="auto"/>
      </w:divBdr>
    </w:div>
    <w:div w:id="516579314">
      <w:bodyDiv w:val="1"/>
      <w:marLeft w:val="0"/>
      <w:marRight w:val="0"/>
      <w:marTop w:val="0"/>
      <w:marBottom w:val="0"/>
      <w:divBdr>
        <w:top w:val="none" w:sz="0" w:space="0" w:color="auto"/>
        <w:left w:val="none" w:sz="0" w:space="0" w:color="auto"/>
        <w:bottom w:val="none" w:sz="0" w:space="0" w:color="auto"/>
        <w:right w:val="none" w:sz="0" w:space="0" w:color="auto"/>
      </w:divBdr>
    </w:div>
    <w:div w:id="519046125">
      <w:bodyDiv w:val="1"/>
      <w:marLeft w:val="0"/>
      <w:marRight w:val="0"/>
      <w:marTop w:val="0"/>
      <w:marBottom w:val="0"/>
      <w:divBdr>
        <w:top w:val="none" w:sz="0" w:space="0" w:color="auto"/>
        <w:left w:val="none" w:sz="0" w:space="0" w:color="auto"/>
        <w:bottom w:val="none" w:sz="0" w:space="0" w:color="auto"/>
        <w:right w:val="none" w:sz="0" w:space="0" w:color="auto"/>
      </w:divBdr>
    </w:div>
    <w:div w:id="521011668">
      <w:bodyDiv w:val="1"/>
      <w:marLeft w:val="0"/>
      <w:marRight w:val="0"/>
      <w:marTop w:val="0"/>
      <w:marBottom w:val="0"/>
      <w:divBdr>
        <w:top w:val="none" w:sz="0" w:space="0" w:color="auto"/>
        <w:left w:val="none" w:sz="0" w:space="0" w:color="auto"/>
        <w:bottom w:val="none" w:sz="0" w:space="0" w:color="auto"/>
        <w:right w:val="none" w:sz="0" w:space="0" w:color="auto"/>
      </w:divBdr>
    </w:div>
    <w:div w:id="521549087">
      <w:bodyDiv w:val="1"/>
      <w:marLeft w:val="0"/>
      <w:marRight w:val="0"/>
      <w:marTop w:val="0"/>
      <w:marBottom w:val="0"/>
      <w:divBdr>
        <w:top w:val="none" w:sz="0" w:space="0" w:color="auto"/>
        <w:left w:val="none" w:sz="0" w:space="0" w:color="auto"/>
        <w:bottom w:val="none" w:sz="0" w:space="0" w:color="auto"/>
        <w:right w:val="none" w:sz="0" w:space="0" w:color="auto"/>
      </w:divBdr>
    </w:div>
    <w:div w:id="523639967">
      <w:bodyDiv w:val="1"/>
      <w:marLeft w:val="0"/>
      <w:marRight w:val="0"/>
      <w:marTop w:val="0"/>
      <w:marBottom w:val="0"/>
      <w:divBdr>
        <w:top w:val="none" w:sz="0" w:space="0" w:color="auto"/>
        <w:left w:val="none" w:sz="0" w:space="0" w:color="auto"/>
        <w:bottom w:val="none" w:sz="0" w:space="0" w:color="auto"/>
        <w:right w:val="none" w:sz="0" w:space="0" w:color="auto"/>
      </w:divBdr>
    </w:div>
    <w:div w:id="524057602">
      <w:bodyDiv w:val="1"/>
      <w:marLeft w:val="0"/>
      <w:marRight w:val="0"/>
      <w:marTop w:val="0"/>
      <w:marBottom w:val="0"/>
      <w:divBdr>
        <w:top w:val="none" w:sz="0" w:space="0" w:color="auto"/>
        <w:left w:val="none" w:sz="0" w:space="0" w:color="auto"/>
        <w:bottom w:val="none" w:sz="0" w:space="0" w:color="auto"/>
        <w:right w:val="none" w:sz="0" w:space="0" w:color="auto"/>
      </w:divBdr>
    </w:div>
    <w:div w:id="526525251">
      <w:bodyDiv w:val="1"/>
      <w:marLeft w:val="0"/>
      <w:marRight w:val="0"/>
      <w:marTop w:val="0"/>
      <w:marBottom w:val="0"/>
      <w:divBdr>
        <w:top w:val="none" w:sz="0" w:space="0" w:color="auto"/>
        <w:left w:val="none" w:sz="0" w:space="0" w:color="auto"/>
        <w:bottom w:val="none" w:sz="0" w:space="0" w:color="auto"/>
        <w:right w:val="none" w:sz="0" w:space="0" w:color="auto"/>
      </w:divBdr>
    </w:div>
    <w:div w:id="526531761">
      <w:bodyDiv w:val="1"/>
      <w:marLeft w:val="0"/>
      <w:marRight w:val="0"/>
      <w:marTop w:val="0"/>
      <w:marBottom w:val="0"/>
      <w:divBdr>
        <w:top w:val="none" w:sz="0" w:space="0" w:color="auto"/>
        <w:left w:val="none" w:sz="0" w:space="0" w:color="auto"/>
        <w:bottom w:val="none" w:sz="0" w:space="0" w:color="auto"/>
        <w:right w:val="none" w:sz="0" w:space="0" w:color="auto"/>
      </w:divBdr>
    </w:div>
    <w:div w:id="532962253">
      <w:bodyDiv w:val="1"/>
      <w:marLeft w:val="0"/>
      <w:marRight w:val="0"/>
      <w:marTop w:val="0"/>
      <w:marBottom w:val="0"/>
      <w:divBdr>
        <w:top w:val="none" w:sz="0" w:space="0" w:color="auto"/>
        <w:left w:val="none" w:sz="0" w:space="0" w:color="auto"/>
        <w:bottom w:val="none" w:sz="0" w:space="0" w:color="auto"/>
        <w:right w:val="none" w:sz="0" w:space="0" w:color="auto"/>
      </w:divBdr>
    </w:div>
    <w:div w:id="534661898">
      <w:bodyDiv w:val="1"/>
      <w:marLeft w:val="0"/>
      <w:marRight w:val="0"/>
      <w:marTop w:val="0"/>
      <w:marBottom w:val="0"/>
      <w:divBdr>
        <w:top w:val="none" w:sz="0" w:space="0" w:color="auto"/>
        <w:left w:val="none" w:sz="0" w:space="0" w:color="auto"/>
        <w:bottom w:val="none" w:sz="0" w:space="0" w:color="auto"/>
        <w:right w:val="none" w:sz="0" w:space="0" w:color="auto"/>
      </w:divBdr>
    </w:div>
    <w:div w:id="534774769">
      <w:bodyDiv w:val="1"/>
      <w:marLeft w:val="0"/>
      <w:marRight w:val="0"/>
      <w:marTop w:val="0"/>
      <w:marBottom w:val="0"/>
      <w:divBdr>
        <w:top w:val="none" w:sz="0" w:space="0" w:color="auto"/>
        <w:left w:val="none" w:sz="0" w:space="0" w:color="auto"/>
        <w:bottom w:val="none" w:sz="0" w:space="0" w:color="auto"/>
        <w:right w:val="none" w:sz="0" w:space="0" w:color="auto"/>
      </w:divBdr>
    </w:div>
    <w:div w:id="536939130">
      <w:bodyDiv w:val="1"/>
      <w:marLeft w:val="0"/>
      <w:marRight w:val="0"/>
      <w:marTop w:val="0"/>
      <w:marBottom w:val="0"/>
      <w:divBdr>
        <w:top w:val="none" w:sz="0" w:space="0" w:color="auto"/>
        <w:left w:val="none" w:sz="0" w:space="0" w:color="auto"/>
        <w:bottom w:val="none" w:sz="0" w:space="0" w:color="auto"/>
        <w:right w:val="none" w:sz="0" w:space="0" w:color="auto"/>
      </w:divBdr>
    </w:div>
    <w:div w:id="541484786">
      <w:bodyDiv w:val="1"/>
      <w:marLeft w:val="0"/>
      <w:marRight w:val="0"/>
      <w:marTop w:val="0"/>
      <w:marBottom w:val="0"/>
      <w:divBdr>
        <w:top w:val="none" w:sz="0" w:space="0" w:color="auto"/>
        <w:left w:val="none" w:sz="0" w:space="0" w:color="auto"/>
        <w:bottom w:val="none" w:sz="0" w:space="0" w:color="auto"/>
        <w:right w:val="none" w:sz="0" w:space="0" w:color="auto"/>
      </w:divBdr>
    </w:div>
    <w:div w:id="543248463">
      <w:bodyDiv w:val="1"/>
      <w:marLeft w:val="0"/>
      <w:marRight w:val="0"/>
      <w:marTop w:val="0"/>
      <w:marBottom w:val="0"/>
      <w:divBdr>
        <w:top w:val="none" w:sz="0" w:space="0" w:color="auto"/>
        <w:left w:val="none" w:sz="0" w:space="0" w:color="auto"/>
        <w:bottom w:val="none" w:sz="0" w:space="0" w:color="auto"/>
        <w:right w:val="none" w:sz="0" w:space="0" w:color="auto"/>
      </w:divBdr>
    </w:div>
    <w:div w:id="543521396">
      <w:bodyDiv w:val="1"/>
      <w:marLeft w:val="0"/>
      <w:marRight w:val="0"/>
      <w:marTop w:val="0"/>
      <w:marBottom w:val="0"/>
      <w:divBdr>
        <w:top w:val="none" w:sz="0" w:space="0" w:color="auto"/>
        <w:left w:val="none" w:sz="0" w:space="0" w:color="auto"/>
        <w:bottom w:val="none" w:sz="0" w:space="0" w:color="auto"/>
        <w:right w:val="none" w:sz="0" w:space="0" w:color="auto"/>
      </w:divBdr>
    </w:div>
    <w:div w:id="543910159">
      <w:bodyDiv w:val="1"/>
      <w:marLeft w:val="0"/>
      <w:marRight w:val="0"/>
      <w:marTop w:val="0"/>
      <w:marBottom w:val="0"/>
      <w:divBdr>
        <w:top w:val="none" w:sz="0" w:space="0" w:color="auto"/>
        <w:left w:val="none" w:sz="0" w:space="0" w:color="auto"/>
        <w:bottom w:val="none" w:sz="0" w:space="0" w:color="auto"/>
        <w:right w:val="none" w:sz="0" w:space="0" w:color="auto"/>
      </w:divBdr>
    </w:div>
    <w:div w:id="548340058">
      <w:bodyDiv w:val="1"/>
      <w:marLeft w:val="0"/>
      <w:marRight w:val="0"/>
      <w:marTop w:val="0"/>
      <w:marBottom w:val="0"/>
      <w:divBdr>
        <w:top w:val="none" w:sz="0" w:space="0" w:color="auto"/>
        <w:left w:val="none" w:sz="0" w:space="0" w:color="auto"/>
        <w:bottom w:val="none" w:sz="0" w:space="0" w:color="auto"/>
        <w:right w:val="none" w:sz="0" w:space="0" w:color="auto"/>
      </w:divBdr>
    </w:div>
    <w:div w:id="553585273">
      <w:bodyDiv w:val="1"/>
      <w:marLeft w:val="0"/>
      <w:marRight w:val="0"/>
      <w:marTop w:val="0"/>
      <w:marBottom w:val="0"/>
      <w:divBdr>
        <w:top w:val="none" w:sz="0" w:space="0" w:color="auto"/>
        <w:left w:val="none" w:sz="0" w:space="0" w:color="auto"/>
        <w:bottom w:val="none" w:sz="0" w:space="0" w:color="auto"/>
        <w:right w:val="none" w:sz="0" w:space="0" w:color="auto"/>
      </w:divBdr>
    </w:div>
    <w:div w:id="553856922">
      <w:bodyDiv w:val="1"/>
      <w:marLeft w:val="0"/>
      <w:marRight w:val="0"/>
      <w:marTop w:val="0"/>
      <w:marBottom w:val="0"/>
      <w:divBdr>
        <w:top w:val="none" w:sz="0" w:space="0" w:color="auto"/>
        <w:left w:val="none" w:sz="0" w:space="0" w:color="auto"/>
        <w:bottom w:val="none" w:sz="0" w:space="0" w:color="auto"/>
        <w:right w:val="none" w:sz="0" w:space="0" w:color="auto"/>
      </w:divBdr>
    </w:div>
    <w:div w:id="555360351">
      <w:bodyDiv w:val="1"/>
      <w:marLeft w:val="0"/>
      <w:marRight w:val="0"/>
      <w:marTop w:val="0"/>
      <w:marBottom w:val="0"/>
      <w:divBdr>
        <w:top w:val="none" w:sz="0" w:space="0" w:color="auto"/>
        <w:left w:val="none" w:sz="0" w:space="0" w:color="auto"/>
        <w:bottom w:val="none" w:sz="0" w:space="0" w:color="auto"/>
        <w:right w:val="none" w:sz="0" w:space="0" w:color="auto"/>
      </w:divBdr>
    </w:div>
    <w:div w:id="558443390">
      <w:bodyDiv w:val="1"/>
      <w:marLeft w:val="0"/>
      <w:marRight w:val="0"/>
      <w:marTop w:val="0"/>
      <w:marBottom w:val="0"/>
      <w:divBdr>
        <w:top w:val="none" w:sz="0" w:space="0" w:color="auto"/>
        <w:left w:val="none" w:sz="0" w:space="0" w:color="auto"/>
        <w:bottom w:val="none" w:sz="0" w:space="0" w:color="auto"/>
        <w:right w:val="none" w:sz="0" w:space="0" w:color="auto"/>
      </w:divBdr>
    </w:div>
    <w:div w:id="559052923">
      <w:bodyDiv w:val="1"/>
      <w:marLeft w:val="0"/>
      <w:marRight w:val="0"/>
      <w:marTop w:val="0"/>
      <w:marBottom w:val="0"/>
      <w:divBdr>
        <w:top w:val="none" w:sz="0" w:space="0" w:color="auto"/>
        <w:left w:val="none" w:sz="0" w:space="0" w:color="auto"/>
        <w:bottom w:val="none" w:sz="0" w:space="0" w:color="auto"/>
        <w:right w:val="none" w:sz="0" w:space="0" w:color="auto"/>
      </w:divBdr>
    </w:div>
    <w:div w:id="562836841">
      <w:bodyDiv w:val="1"/>
      <w:marLeft w:val="0"/>
      <w:marRight w:val="0"/>
      <w:marTop w:val="0"/>
      <w:marBottom w:val="0"/>
      <w:divBdr>
        <w:top w:val="none" w:sz="0" w:space="0" w:color="auto"/>
        <w:left w:val="none" w:sz="0" w:space="0" w:color="auto"/>
        <w:bottom w:val="none" w:sz="0" w:space="0" w:color="auto"/>
        <w:right w:val="none" w:sz="0" w:space="0" w:color="auto"/>
      </w:divBdr>
    </w:div>
    <w:div w:id="563641191">
      <w:bodyDiv w:val="1"/>
      <w:marLeft w:val="0"/>
      <w:marRight w:val="0"/>
      <w:marTop w:val="0"/>
      <w:marBottom w:val="0"/>
      <w:divBdr>
        <w:top w:val="none" w:sz="0" w:space="0" w:color="auto"/>
        <w:left w:val="none" w:sz="0" w:space="0" w:color="auto"/>
        <w:bottom w:val="none" w:sz="0" w:space="0" w:color="auto"/>
        <w:right w:val="none" w:sz="0" w:space="0" w:color="auto"/>
      </w:divBdr>
    </w:div>
    <w:div w:id="566039705">
      <w:bodyDiv w:val="1"/>
      <w:marLeft w:val="0"/>
      <w:marRight w:val="0"/>
      <w:marTop w:val="0"/>
      <w:marBottom w:val="0"/>
      <w:divBdr>
        <w:top w:val="none" w:sz="0" w:space="0" w:color="auto"/>
        <w:left w:val="none" w:sz="0" w:space="0" w:color="auto"/>
        <w:bottom w:val="none" w:sz="0" w:space="0" w:color="auto"/>
        <w:right w:val="none" w:sz="0" w:space="0" w:color="auto"/>
      </w:divBdr>
    </w:div>
    <w:div w:id="566065665">
      <w:bodyDiv w:val="1"/>
      <w:marLeft w:val="0"/>
      <w:marRight w:val="0"/>
      <w:marTop w:val="0"/>
      <w:marBottom w:val="0"/>
      <w:divBdr>
        <w:top w:val="none" w:sz="0" w:space="0" w:color="auto"/>
        <w:left w:val="none" w:sz="0" w:space="0" w:color="auto"/>
        <w:bottom w:val="none" w:sz="0" w:space="0" w:color="auto"/>
        <w:right w:val="none" w:sz="0" w:space="0" w:color="auto"/>
      </w:divBdr>
    </w:div>
    <w:div w:id="567881409">
      <w:bodyDiv w:val="1"/>
      <w:marLeft w:val="0"/>
      <w:marRight w:val="0"/>
      <w:marTop w:val="0"/>
      <w:marBottom w:val="0"/>
      <w:divBdr>
        <w:top w:val="none" w:sz="0" w:space="0" w:color="auto"/>
        <w:left w:val="none" w:sz="0" w:space="0" w:color="auto"/>
        <w:bottom w:val="none" w:sz="0" w:space="0" w:color="auto"/>
        <w:right w:val="none" w:sz="0" w:space="0" w:color="auto"/>
      </w:divBdr>
    </w:div>
    <w:div w:id="570585083">
      <w:bodyDiv w:val="1"/>
      <w:marLeft w:val="0"/>
      <w:marRight w:val="0"/>
      <w:marTop w:val="0"/>
      <w:marBottom w:val="0"/>
      <w:divBdr>
        <w:top w:val="none" w:sz="0" w:space="0" w:color="auto"/>
        <w:left w:val="none" w:sz="0" w:space="0" w:color="auto"/>
        <w:bottom w:val="none" w:sz="0" w:space="0" w:color="auto"/>
        <w:right w:val="none" w:sz="0" w:space="0" w:color="auto"/>
      </w:divBdr>
    </w:div>
    <w:div w:id="571047377">
      <w:bodyDiv w:val="1"/>
      <w:marLeft w:val="0"/>
      <w:marRight w:val="0"/>
      <w:marTop w:val="0"/>
      <w:marBottom w:val="0"/>
      <w:divBdr>
        <w:top w:val="none" w:sz="0" w:space="0" w:color="auto"/>
        <w:left w:val="none" w:sz="0" w:space="0" w:color="auto"/>
        <w:bottom w:val="none" w:sz="0" w:space="0" w:color="auto"/>
        <w:right w:val="none" w:sz="0" w:space="0" w:color="auto"/>
      </w:divBdr>
    </w:div>
    <w:div w:id="573203070">
      <w:bodyDiv w:val="1"/>
      <w:marLeft w:val="0"/>
      <w:marRight w:val="0"/>
      <w:marTop w:val="0"/>
      <w:marBottom w:val="0"/>
      <w:divBdr>
        <w:top w:val="none" w:sz="0" w:space="0" w:color="auto"/>
        <w:left w:val="none" w:sz="0" w:space="0" w:color="auto"/>
        <w:bottom w:val="none" w:sz="0" w:space="0" w:color="auto"/>
        <w:right w:val="none" w:sz="0" w:space="0" w:color="auto"/>
      </w:divBdr>
    </w:div>
    <w:div w:id="573442091">
      <w:bodyDiv w:val="1"/>
      <w:marLeft w:val="0"/>
      <w:marRight w:val="0"/>
      <w:marTop w:val="0"/>
      <w:marBottom w:val="0"/>
      <w:divBdr>
        <w:top w:val="none" w:sz="0" w:space="0" w:color="auto"/>
        <w:left w:val="none" w:sz="0" w:space="0" w:color="auto"/>
        <w:bottom w:val="none" w:sz="0" w:space="0" w:color="auto"/>
        <w:right w:val="none" w:sz="0" w:space="0" w:color="auto"/>
      </w:divBdr>
    </w:div>
    <w:div w:id="574095395">
      <w:bodyDiv w:val="1"/>
      <w:marLeft w:val="0"/>
      <w:marRight w:val="0"/>
      <w:marTop w:val="0"/>
      <w:marBottom w:val="0"/>
      <w:divBdr>
        <w:top w:val="none" w:sz="0" w:space="0" w:color="auto"/>
        <w:left w:val="none" w:sz="0" w:space="0" w:color="auto"/>
        <w:bottom w:val="none" w:sz="0" w:space="0" w:color="auto"/>
        <w:right w:val="none" w:sz="0" w:space="0" w:color="auto"/>
      </w:divBdr>
    </w:div>
    <w:div w:id="574360662">
      <w:bodyDiv w:val="1"/>
      <w:marLeft w:val="0"/>
      <w:marRight w:val="0"/>
      <w:marTop w:val="0"/>
      <w:marBottom w:val="0"/>
      <w:divBdr>
        <w:top w:val="none" w:sz="0" w:space="0" w:color="auto"/>
        <w:left w:val="none" w:sz="0" w:space="0" w:color="auto"/>
        <w:bottom w:val="none" w:sz="0" w:space="0" w:color="auto"/>
        <w:right w:val="none" w:sz="0" w:space="0" w:color="auto"/>
      </w:divBdr>
    </w:div>
    <w:div w:id="577597198">
      <w:bodyDiv w:val="1"/>
      <w:marLeft w:val="0"/>
      <w:marRight w:val="0"/>
      <w:marTop w:val="0"/>
      <w:marBottom w:val="0"/>
      <w:divBdr>
        <w:top w:val="none" w:sz="0" w:space="0" w:color="auto"/>
        <w:left w:val="none" w:sz="0" w:space="0" w:color="auto"/>
        <w:bottom w:val="none" w:sz="0" w:space="0" w:color="auto"/>
        <w:right w:val="none" w:sz="0" w:space="0" w:color="auto"/>
      </w:divBdr>
    </w:div>
    <w:div w:id="577666838">
      <w:bodyDiv w:val="1"/>
      <w:marLeft w:val="0"/>
      <w:marRight w:val="0"/>
      <w:marTop w:val="0"/>
      <w:marBottom w:val="0"/>
      <w:divBdr>
        <w:top w:val="none" w:sz="0" w:space="0" w:color="auto"/>
        <w:left w:val="none" w:sz="0" w:space="0" w:color="auto"/>
        <w:bottom w:val="none" w:sz="0" w:space="0" w:color="auto"/>
        <w:right w:val="none" w:sz="0" w:space="0" w:color="auto"/>
      </w:divBdr>
    </w:div>
    <w:div w:id="580602436">
      <w:bodyDiv w:val="1"/>
      <w:marLeft w:val="0"/>
      <w:marRight w:val="0"/>
      <w:marTop w:val="0"/>
      <w:marBottom w:val="0"/>
      <w:divBdr>
        <w:top w:val="none" w:sz="0" w:space="0" w:color="auto"/>
        <w:left w:val="none" w:sz="0" w:space="0" w:color="auto"/>
        <w:bottom w:val="none" w:sz="0" w:space="0" w:color="auto"/>
        <w:right w:val="none" w:sz="0" w:space="0" w:color="auto"/>
      </w:divBdr>
    </w:div>
    <w:div w:id="582225730">
      <w:bodyDiv w:val="1"/>
      <w:marLeft w:val="0"/>
      <w:marRight w:val="0"/>
      <w:marTop w:val="0"/>
      <w:marBottom w:val="0"/>
      <w:divBdr>
        <w:top w:val="none" w:sz="0" w:space="0" w:color="auto"/>
        <w:left w:val="none" w:sz="0" w:space="0" w:color="auto"/>
        <w:bottom w:val="none" w:sz="0" w:space="0" w:color="auto"/>
        <w:right w:val="none" w:sz="0" w:space="0" w:color="auto"/>
      </w:divBdr>
    </w:div>
    <w:div w:id="584189341">
      <w:bodyDiv w:val="1"/>
      <w:marLeft w:val="0"/>
      <w:marRight w:val="0"/>
      <w:marTop w:val="0"/>
      <w:marBottom w:val="0"/>
      <w:divBdr>
        <w:top w:val="none" w:sz="0" w:space="0" w:color="auto"/>
        <w:left w:val="none" w:sz="0" w:space="0" w:color="auto"/>
        <w:bottom w:val="none" w:sz="0" w:space="0" w:color="auto"/>
        <w:right w:val="none" w:sz="0" w:space="0" w:color="auto"/>
      </w:divBdr>
    </w:div>
    <w:div w:id="584342986">
      <w:bodyDiv w:val="1"/>
      <w:marLeft w:val="0"/>
      <w:marRight w:val="0"/>
      <w:marTop w:val="0"/>
      <w:marBottom w:val="0"/>
      <w:divBdr>
        <w:top w:val="none" w:sz="0" w:space="0" w:color="auto"/>
        <w:left w:val="none" w:sz="0" w:space="0" w:color="auto"/>
        <w:bottom w:val="none" w:sz="0" w:space="0" w:color="auto"/>
        <w:right w:val="none" w:sz="0" w:space="0" w:color="auto"/>
      </w:divBdr>
    </w:div>
    <w:div w:id="586116085">
      <w:bodyDiv w:val="1"/>
      <w:marLeft w:val="0"/>
      <w:marRight w:val="0"/>
      <w:marTop w:val="0"/>
      <w:marBottom w:val="0"/>
      <w:divBdr>
        <w:top w:val="none" w:sz="0" w:space="0" w:color="auto"/>
        <w:left w:val="none" w:sz="0" w:space="0" w:color="auto"/>
        <w:bottom w:val="none" w:sz="0" w:space="0" w:color="auto"/>
        <w:right w:val="none" w:sz="0" w:space="0" w:color="auto"/>
      </w:divBdr>
    </w:div>
    <w:div w:id="587664530">
      <w:bodyDiv w:val="1"/>
      <w:marLeft w:val="0"/>
      <w:marRight w:val="0"/>
      <w:marTop w:val="0"/>
      <w:marBottom w:val="0"/>
      <w:divBdr>
        <w:top w:val="none" w:sz="0" w:space="0" w:color="auto"/>
        <w:left w:val="none" w:sz="0" w:space="0" w:color="auto"/>
        <w:bottom w:val="none" w:sz="0" w:space="0" w:color="auto"/>
        <w:right w:val="none" w:sz="0" w:space="0" w:color="auto"/>
      </w:divBdr>
    </w:div>
    <w:div w:id="589001115">
      <w:bodyDiv w:val="1"/>
      <w:marLeft w:val="0"/>
      <w:marRight w:val="0"/>
      <w:marTop w:val="0"/>
      <w:marBottom w:val="0"/>
      <w:divBdr>
        <w:top w:val="none" w:sz="0" w:space="0" w:color="auto"/>
        <w:left w:val="none" w:sz="0" w:space="0" w:color="auto"/>
        <w:bottom w:val="none" w:sz="0" w:space="0" w:color="auto"/>
        <w:right w:val="none" w:sz="0" w:space="0" w:color="auto"/>
      </w:divBdr>
    </w:div>
    <w:div w:id="594097586">
      <w:bodyDiv w:val="1"/>
      <w:marLeft w:val="0"/>
      <w:marRight w:val="0"/>
      <w:marTop w:val="0"/>
      <w:marBottom w:val="0"/>
      <w:divBdr>
        <w:top w:val="none" w:sz="0" w:space="0" w:color="auto"/>
        <w:left w:val="none" w:sz="0" w:space="0" w:color="auto"/>
        <w:bottom w:val="none" w:sz="0" w:space="0" w:color="auto"/>
        <w:right w:val="none" w:sz="0" w:space="0" w:color="auto"/>
      </w:divBdr>
    </w:div>
    <w:div w:id="594438588">
      <w:bodyDiv w:val="1"/>
      <w:marLeft w:val="0"/>
      <w:marRight w:val="0"/>
      <w:marTop w:val="0"/>
      <w:marBottom w:val="0"/>
      <w:divBdr>
        <w:top w:val="none" w:sz="0" w:space="0" w:color="auto"/>
        <w:left w:val="none" w:sz="0" w:space="0" w:color="auto"/>
        <w:bottom w:val="none" w:sz="0" w:space="0" w:color="auto"/>
        <w:right w:val="none" w:sz="0" w:space="0" w:color="auto"/>
      </w:divBdr>
    </w:div>
    <w:div w:id="597913041">
      <w:bodyDiv w:val="1"/>
      <w:marLeft w:val="0"/>
      <w:marRight w:val="0"/>
      <w:marTop w:val="0"/>
      <w:marBottom w:val="0"/>
      <w:divBdr>
        <w:top w:val="none" w:sz="0" w:space="0" w:color="auto"/>
        <w:left w:val="none" w:sz="0" w:space="0" w:color="auto"/>
        <w:bottom w:val="none" w:sz="0" w:space="0" w:color="auto"/>
        <w:right w:val="none" w:sz="0" w:space="0" w:color="auto"/>
      </w:divBdr>
    </w:div>
    <w:div w:id="600260805">
      <w:bodyDiv w:val="1"/>
      <w:marLeft w:val="0"/>
      <w:marRight w:val="0"/>
      <w:marTop w:val="0"/>
      <w:marBottom w:val="0"/>
      <w:divBdr>
        <w:top w:val="none" w:sz="0" w:space="0" w:color="auto"/>
        <w:left w:val="none" w:sz="0" w:space="0" w:color="auto"/>
        <w:bottom w:val="none" w:sz="0" w:space="0" w:color="auto"/>
        <w:right w:val="none" w:sz="0" w:space="0" w:color="auto"/>
      </w:divBdr>
    </w:div>
    <w:div w:id="600455262">
      <w:bodyDiv w:val="1"/>
      <w:marLeft w:val="0"/>
      <w:marRight w:val="0"/>
      <w:marTop w:val="0"/>
      <w:marBottom w:val="0"/>
      <w:divBdr>
        <w:top w:val="none" w:sz="0" w:space="0" w:color="auto"/>
        <w:left w:val="none" w:sz="0" w:space="0" w:color="auto"/>
        <w:bottom w:val="none" w:sz="0" w:space="0" w:color="auto"/>
        <w:right w:val="none" w:sz="0" w:space="0" w:color="auto"/>
      </w:divBdr>
    </w:div>
    <w:div w:id="603072408">
      <w:bodyDiv w:val="1"/>
      <w:marLeft w:val="0"/>
      <w:marRight w:val="0"/>
      <w:marTop w:val="0"/>
      <w:marBottom w:val="0"/>
      <w:divBdr>
        <w:top w:val="none" w:sz="0" w:space="0" w:color="auto"/>
        <w:left w:val="none" w:sz="0" w:space="0" w:color="auto"/>
        <w:bottom w:val="none" w:sz="0" w:space="0" w:color="auto"/>
        <w:right w:val="none" w:sz="0" w:space="0" w:color="auto"/>
      </w:divBdr>
    </w:div>
    <w:div w:id="608120342">
      <w:bodyDiv w:val="1"/>
      <w:marLeft w:val="0"/>
      <w:marRight w:val="0"/>
      <w:marTop w:val="0"/>
      <w:marBottom w:val="0"/>
      <w:divBdr>
        <w:top w:val="none" w:sz="0" w:space="0" w:color="auto"/>
        <w:left w:val="none" w:sz="0" w:space="0" w:color="auto"/>
        <w:bottom w:val="none" w:sz="0" w:space="0" w:color="auto"/>
        <w:right w:val="none" w:sz="0" w:space="0" w:color="auto"/>
      </w:divBdr>
    </w:div>
    <w:div w:id="608665406">
      <w:bodyDiv w:val="1"/>
      <w:marLeft w:val="0"/>
      <w:marRight w:val="0"/>
      <w:marTop w:val="0"/>
      <w:marBottom w:val="0"/>
      <w:divBdr>
        <w:top w:val="none" w:sz="0" w:space="0" w:color="auto"/>
        <w:left w:val="none" w:sz="0" w:space="0" w:color="auto"/>
        <w:bottom w:val="none" w:sz="0" w:space="0" w:color="auto"/>
        <w:right w:val="none" w:sz="0" w:space="0" w:color="auto"/>
      </w:divBdr>
    </w:div>
    <w:div w:id="613630698">
      <w:bodyDiv w:val="1"/>
      <w:marLeft w:val="0"/>
      <w:marRight w:val="0"/>
      <w:marTop w:val="0"/>
      <w:marBottom w:val="0"/>
      <w:divBdr>
        <w:top w:val="none" w:sz="0" w:space="0" w:color="auto"/>
        <w:left w:val="none" w:sz="0" w:space="0" w:color="auto"/>
        <w:bottom w:val="none" w:sz="0" w:space="0" w:color="auto"/>
        <w:right w:val="none" w:sz="0" w:space="0" w:color="auto"/>
      </w:divBdr>
    </w:div>
    <w:div w:id="615673926">
      <w:bodyDiv w:val="1"/>
      <w:marLeft w:val="0"/>
      <w:marRight w:val="0"/>
      <w:marTop w:val="0"/>
      <w:marBottom w:val="0"/>
      <w:divBdr>
        <w:top w:val="none" w:sz="0" w:space="0" w:color="auto"/>
        <w:left w:val="none" w:sz="0" w:space="0" w:color="auto"/>
        <w:bottom w:val="none" w:sz="0" w:space="0" w:color="auto"/>
        <w:right w:val="none" w:sz="0" w:space="0" w:color="auto"/>
      </w:divBdr>
    </w:div>
    <w:div w:id="618337417">
      <w:bodyDiv w:val="1"/>
      <w:marLeft w:val="0"/>
      <w:marRight w:val="0"/>
      <w:marTop w:val="0"/>
      <w:marBottom w:val="0"/>
      <w:divBdr>
        <w:top w:val="none" w:sz="0" w:space="0" w:color="auto"/>
        <w:left w:val="none" w:sz="0" w:space="0" w:color="auto"/>
        <w:bottom w:val="none" w:sz="0" w:space="0" w:color="auto"/>
        <w:right w:val="none" w:sz="0" w:space="0" w:color="auto"/>
      </w:divBdr>
    </w:div>
    <w:div w:id="618535537">
      <w:bodyDiv w:val="1"/>
      <w:marLeft w:val="0"/>
      <w:marRight w:val="0"/>
      <w:marTop w:val="0"/>
      <w:marBottom w:val="0"/>
      <w:divBdr>
        <w:top w:val="none" w:sz="0" w:space="0" w:color="auto"/>
        <w:left w:val="none" w:sz="0" w:space="0" w:color="auto"/>
        <w:bottom w:val="none" w:sz="0" w:space="0" w:color="auto"/>
        <w:right w:val="none" w:sz="0" w:space="0" w:color="auto"/>
      </w:divBdr>
    </w:div>
    <w:div w:id="619916047">
      <w:bodyDiv w:val="1"/>
      <w:marLeft w:val="0"/>
      <w:marRight w:val="0"/>
      <w:marTop w:val="0"/>
      <w:marBottom w:val="0"/>
      <w:divBdr>
        <w:top w:val="none" w:sz="0" w:space="0" w:color="auto"/>
        <w:left w:val="none" w:sz="0" w:space="0" w:color="auto"/>
        <w:bottom w:val="none" w:sz="0" w:space="0" w:color="auto"/>
        <w:right w:val="none" w:sz="0" w:space="0" w:color="auto"/>
      </w:divBdr>
    </w:div>
    <w:div w:id="620115655">
      <w:bodyDiv w:val="1"/>
      <w:marLeft w:val="0"/>
      <w:marRight w:val="0"/>
      <w:marTop w:val="0"/>
      <w:marBottom w:val="0"/>
      <w:divBdr>
        <w:top w:val="none" w:sz="0" w:space="0" w:color="auto"/>
        <w:left w:val="none" w:sz="0" w:space="0" w:color="auto"/>
        <w:bottom w:val="none" w:sz="0" w:space="0" w:color="auto"/>
        <w:right w:val="none" w:sz="0" w:space="0" w:color="auto"/>
      </w:divBdr>
    </w:div>
    <w:div w:id="621033466">
      <w:bodyDiv w:val="1"/>
      <w:marLeft w:val="0"/>
      <w:marRight w:val="0"/>
      <w:marTop w:val="0"/>
      <w:marBottom w:val="0"/>
      <w:divBdr>
        <w:top w:val="none" w:sz="0" w:space="0" w:color="auto"/>
        <w:left w:val="none" w:sz="0" w:space="0" w:color="auto"/>
        <w:bottom w:val="none" w:sz="0" w:space="0" w:color="auto"/>
        <w:right w:val="none" w:sz="0" w:space="0" w:color="auto"/>
      </w:divBdr>
    </w:div>
    <w:div w:id="623119265">
      <w:bodyDiv w:val="1"/>
      <w:marLeft w:val="0"/>
      <w:marRight w:val="0"/>
      <w:marTop w:val="0"/>
      <w:marBottom w:val="0"/>
      <w:divBdr>
        <w:top w:val="none" w:sz="0" w:space="0" w:color="auto"/>
        <w:left w:val="none" w:sz="0" w:space="0" w:color="auto"/>
        <w:bottom w:val="none" w:sz="0" w:space="0" w:color="auto"/>
        <w:right w:val="none" w:sz="0" w:space="0" w:color="auto"/>
      </w:divBdr>
    </w:div>
    <w:div w:id="624120843">
      <w:bodyDiv w:val="1"/>
      <w:marLeft w:val="0"/>
      <w:marRight w:val="0"/>
      <w:marTop w:val="0"/>
      <w:marBottom w:val="0"/>
      <w:divBdr>
        <w:top w:val="none" w:sz="0" w:space="0" w:color="auto"/>
        <w:left w:val="none" w:sz="0" w:space="0" w:color="auto"/>
        <w:bottom w:val="none" w:sz="0" w:space="0" w:color="auto"/>
        <w:right w:val="none" w:sz="0" w:space="0" w:color="auto"/>
      </w:divBdr>
    </w:div>
    <w:div w:id="624240804">
      <w:bodyDiv w:val="1"/>
      <w:marLeft w:val="0"/>
      <w:marRight w:val="0"/>
      <w:marTop w:val="0"/>
      <w:marBottom w:val="0"/>
      <w:divBdr>
        <w:top w:val="none" w:sz="0" w:space="0" w:color="auto"/>
        <w:left w:val="none" w:sz="0" w:space="0" w:color="auto"/>
        <w:bottom w:val="none" w:sz="0" w:space="0" w:color="auto"/>
        <w:right w:val="none" w:sz="0" w:space="0" w:color="auto"/>
      </w:divBdr>
    </w:div>
    <w:div w:id="624775227">
      <w:bodyDiv w:val="1"/>
      <w:marLeft w:val="0"/>
      <w:marRight w:val="0"/>
      <w:marTop w:val="0"/>
      <w:marBottom w:val="0"/>
      <w:divBdr>
        <w:top w:val="none" w:sz="0" w:space="0" w:color="auto"/>
        <w:left w:val="none" w:sz="0" w:space="0" w:color="auto"/>
        <w:bottom w:val="none" w:sz="0" w:space="0" w:color="auto"/>
        <w:right w:val="none" w:sz="0" w:space="0" w:color="auto"/>
      </w:divBdr>
    </w:div>
    <w:div w:id="626937032">
      <w:bodyDiv w:val="1"/>
      <w:marLeft w:val="0"/>
      <w:marRight w:val="0"/>
      <w:marTop w:val="0"/>
      <w:marBottom w:val="0"/>
      <w:divBdr>
        <w:top w:val="none" w:sz="0" w:space="0" w:color="auto"/>
        <w:left w:val="none" w:sz="0" w:space="0" w:color="auto"/>
        <w:bottom w:val="none" w:sz="0" w:space="0" w:color="auto"/>
        <w:right w:val="none" w:sz="0" w:space="0" w:color="auto"/>
      </w:divBdr>
    </w:div>
    <w:div w:id="628360584">
      <w:bodyDiv w:val="1"/>
      <w:marLeft w:val="0"/>
      <w:marRight w:val="0"/>
      <w:marTop w:val="0"/>
      <w:marBottom w:val="0"/>
      <w:divBdr>
        <w:top w:val="none" w:sz="0" w:space="0" w:color="auto"/>
        <w:left w:val="none" w:sz="0" w:space="0" w:color="auto"/>
        <w:bottom w:val="none" w:sz="0" w:space="0" w:color="auto"/>
        <w:right w:val="none" w:sz="0" w:space="0" w:color="auto"/>
      </w:divBdr>
    </w:div>
    <w:div w:id="628895215">
      <w:bodyDiv w:val="1"/>
      <w:marLeft w:val="0"/>
      <w:marRight w:val="0"/>
      <w:marTop w:val="0"/>
      <w:marBottom w:val="0"/>
      <w:divBdr>
        <w:top w:val="none" w:sz="0" w:space="0" w:color="auto"/>
        <w:left w:val="none" w:sz="0" w:space="0" w:color="auto"/>
        <w:bottom w:val="none" w:sz="0" w:space="0" w:color="auto"/>
        <w:right w:val="none" w:sz="0" w:space="0" w:color="auto"/>
      </w:divBdr>
    </w:div>
    <w:div w:id="630130552">
      <w:bodyDiv w:val="1"/>
      <w:marLeft w:val="0"/>
      <w:marRight w:val="0"/>
      <w:marTop w:val="0"/>
      <w:marBottom w:val="0"/>
      <w:divBdr>
        <w:top w:val="none" w:sz="0" w:space="0" w:color="auto"/>
        <w:left w:val="none" w:sz="0" w:space="0" w:color="auto"/>
        <w:bottom w:val="none" w:sz="0" w:space="0" w:color="auto"/>
        <w:right w:val="none" w:sz="0" w:space="0" w:color="auto"/>
      </w:divBdr>
    </w:div>
    <w:div w:id="630596122">
      <w:bodyDiv w:val="1"/>
      <w:marLeft w:val="0"/>
      <w:marRight w:val="0"/>
      <w:marTop w:val="0"/>
      <w:marBottom w:val="0"/>
      <w:divBdr>
        <w:top w:val="none" w:sz="0" w:space="0" w:color="auto"/>
        <w:left w:val="none" w:sz="0" w:space="0" w:color="auto"/>
        <w:bottom w:val="none" w:sz="0" w:space="0" w:color="auto"/>
        <w:right w:val="none" w:sz="0" w:space="0" w:color="auto"/>
      </w:divBdr>
    </w:div>
    <w:div w:id="631138563">
      <w:bodyDiv w:val="1"/>
      <w:marLeft w:val="0"/>
      <w:marRight w:val="0"/>
      <w:marTop w:val="0"/>
      <w:marBottom w:val="0"/>
      <w:divBdr>
        <w:top w:val="none" w:sz="0" w:space="0" w:color="auto"/>
        <w:left w:val="none" w:sz="0" w:space="0" w:color="auto"/>
        <w:bottom w:val="none" w:sz="0" w:space="0" w:color="auto"/>
        <w:right w:val="none" w:sz="0" w:space="0" w:color="auto"/>
      </w:divBdr>
    </w:div>
    <w:div w:id="632978101">
      <w:bodyDiv w:val="1"/>
      <w:marLeft w:val="0"/>
      <w:marRight w:val="0"/>
      <w:marTop w:val="0"/>
      <w:marBottom w:val="0"/>
      <w:divBdr>
        <w:top w:val="none" w:sz="0" w:space="0" w:color="auto"/>
        <w:left w:val="none" w:sz="0" w:space="0" w:color="auto"/>
        <w:bottom w:val="none" w:sz="0" w:space="0" w:color="auto"/>
        <w:right w:val="none" w:sz="0" w:space="0" w:color="auto"/>
      </w:divBdr>
    </w:div>
    <w:div w:id="634219303">
      <w:bodyDiv w:val="1"/>
      <w:marLeft w:val="0"/>
      <w:marRight w:val="0"/>
      <w:marTop w:val="0"/>
      <w:marBottom w:val="0"/>
      <w:divBdr>
        <w:top w:val="none" w:sz="0" w:space="0" w:color="auto"/>
        <w:left w:val="none" w:sz="0" w:space="0" w:color="auto"/>
        <w:bottom w:val="none" w:sz="0" w:space="0" w:color="auto"/>
        <w:right w:val="none" w:sz="0" w:space="0" w:color="auto"/>
      </w:divBdr>
    </w:div>
    <w:div w:id="634994092">
      <w:bodyDiv w:val="1"/>
      <w:marLeft w:val="0"/>
      <w:marRight w:val="0"/>
      <w:marTop w:val="0"/>
      <w:marBottom w:val="0"/>
      <w:divBdr>
        <w:top w:val="none" w:sz="0" w:space="0" w:color="auto"/>
        <w:left w:val="none" w:sz="0" w:space="0" w:color="auto"/>
        <w:bottom w:val="none" w:sz="0" w:space="0" w:color="auto"/>
        <w:right w:val="none" w:sz="0" w:space="0" w:color="auto"/>
      </w:divBdr>
    </w:div>
    <w:div w:id="637953729">
      <w:bodyDiv w:val="1"/>
      <w:marLeft w:val="0"/>
      <w:marRight w:val="0"/>
      <w:marTop w:val="0"/>
      <w:marBottom w:val="0"/>
      <w:divBdr>
        <w:top w:val="none" w:sz="0" w:space="0" w:color="auto"/>
        <w:left w:val="none" w:sz="0" w:space="0" w:color="auto"/>
        <w:bottom w:val="none" w:sz="0" w:space="0" w:color="auto"/>
        <w:right w:val="none" w:sz="0" w:space="0" w:color="auto"/>
      </w:divBdr>
    </w:div>
    <w:div w:id="638652775">
      <w:bodyDiv w:val="1"/>
      <w:marLeft w:val="0"/>
      <w:marRight w:val="0"/>
      <w:marTop w:val="0"/>
      <w:marBottom w:val="0"/>
      <w:divBdr>
        <w:top w:val="none" w:sz="0" w:space="0" w:color="auto"/>
        <w:left w:val="none" w:sz="0" w:space="0" w:color="auto"/>
        <w:bottom w:val="none" w:sz="0" w:space="0" w:color="auto"/>
        <w:right w:val="none" w:sz="0" w:space="0" w:color="auto"/>
      </w:divBdr>
    </w:div>
    <w:div w:id="641353679">
      <w:bodyDiv w:val="1"/>
      <w:marLeft w:val="0"/>
      <w:marRight w:val="0"/>
      <w:marTop w:val="0"/>
      <w:marBottom w:val="0"/>
      <w:divBdr>
        <w:top w:val="none" w:sz="0" w:space="0" w:color="auto"/>
        <w:left w:val="none" w:sz="0" w:space="0" w:color="auto"/>
        <w:bottom w:val="none" w:sz="0" w:space="0" w:color="auto"/>
        <w:right w:val="none" w:sz="0" w:space="0" w:color="auto"/>
      </w:divBdr>
    </w:div>
    <w:div w:id="642976040">
      <w:bodyDiv w:val="1"/>
      <w:marLeft w:val="0"/>
      <w:marRight w:val="0"/>
      <w:marTop w:val="0"/>
      <w:marBottom w:val="0"/>
      <w:divBdr>
        <w:top w:val="none" w:sz="0" w:space="0" w:color="auto"/>
        <w:left w:val="none" w:sz="0" w:space="0" w:color="auto"/>
        <w:bottom w:val="none" w:sz="0" w:space="0" w:color="auto"/>
        <w:right w:val="none" w:sz="0" w:space="0" w:color="auto"/>
      </w:divBdr>
    </w:div>
    <w:div w:id="644772853">
      <w:bodyDiv w:val="1"/>
      <w:marLeft w:val="0"/>
      <w:marRight w:val="0"/>
      <w:marTop w:val="0"/>
      <w:marBottom w:val="0"/>
      <w:divBdr>
        <w:top w:val="none" w:sz="0" w:space="0" w:color="auto"/>
        <w:left w:val="none" w:sz="0" w:space="0" w:color="auto"/>
        <w:bottom w:val="none" w:sz="0" w:space="0" w:color="auto"/>
        <w:right w:val="none" w:sz="0" w:space="0" w:color="auto"/>
      </w:divBdr>
    </w:div>
    <w:div w:id="646401388">
      <w:bodyDiv w:val="1"/>
      <w:marLeft w:val="0"/>
      <w:marRight w:val="0"/>
      <w:marTop w:val="0"/>
      <w:marBottom w:val="0"/>
      <w:divBdr>
        <w:top w:val="none" w:sz="0" w:space="0" w:color="auto"/>
        <w:left w:val="none" w:sz="0" w:space="0" w:color="auto"/>
        <w:bottom w:val="none" w:sz="0" w:space="0" w:color="auto"/>
        <w:right w:val="none" w:sz="0" w:space="0" w:color="auto"/>
      </w:divBdr>
    </w:div>
    <w:div w:id="648438167">
      <w:bodyDiv w:val="1"/>
      <w:marLeft w:val="0"/>
      <w:marRight w:val="0"/>
      <w:marTop w:val="0"/>
      <w:marBottom w:val="0"/>
      <w:divBdr>
        <w:top w:val="none" w:sz="0" w:space="0" w:color="auto"/>
        <w:left w:val="none" w:sz="0" w:space="0" w:color="auto"/>
        <w:bottom w:val="none" w:sz="0" w:space="0" w:color="auto"/>
        <w:right w:val="none" w:sz="0" w:space="0" w:color="auto"/>
      </w:divBdr>
    </w:div>
    <w:div w:id="648942193">
      <w:bodyDiv w:val="1"/>
      <w:marLeft w:val="0"/>
      <w:marRight w:val="0"/>
      <w:marTop w:val="0"/>
      <w:marBottom w:val="0"/>
      <w:divBdr>
        <w:top w:val="none" w:sz="0" w:space="0" w:color="auto"/>
        <w:left w:val="none" w:sz="0" w:space="0" w:color="auto"/>
        <w:bottom w:val="none" w:sz="0" w:space="0" w:color="auto"/>
        <w:right w:val="none" w:sz="0" w:space="0" w:color="auto"/>
      </w:divBdr>
    </w:div>
    <w:div w:id="651101517">
      <w:bodyDiv w:val="1"/>
      <w:marLeft w:val="0"/>
      <w:marRight w:val="0"/>
      <w:marTop w:val="0"/>
      <w:marBottom w:val="0"/>
      <w:divBdr>
        <w:top w:val="none" w:sz="0" w:space="0" w:color="auto"/>
        <w:left w:val="none" w:sz="0" w:space="0" w:color="auto"/>
        <w:bottom w:val="none" w:sz="0" w:space="0" w:color="auto"/>
        <w:right w:val="none" w:sz="0" w:space="0" w:color="auto"/>
      </w:divBdr>
    </w:div>
    <w:div w:id="652180504">
      <w:bodyDiv w:val="1"/>
      <w:marLeft w:val="0"/>
      <w:marRight w:val="0"/>
      <w:marTop w:val="0"/>
      <w:marBottom w:val="0"/>
      <w:divBdr>
        <w:top w:val="none" w:sz="0" w:space="0" w:color="auto"/>
        <w:left w:val="none" w:sz="0" w:space="0" w:color="auto"/>
        <w:bottom w:val="none" w:sz="0" w:space="0" w:color="auto"/>
        <w:right w:val="none" w:sz="0" w:space="0" w:color="auto"/>
      </w:divBdr>
    </w:div>
    <w:div w:id="653067696">
      <w:bodyDiv w:val="1"/>
      <w:marLeft w:val="0"/>
      <w:marRight w:val="0"/>
      <w:marTop w:val="0"/>
      <w:marBottom w:val="0"/>
      <w:divBdr>
        <w:top w:val="none" w:sz="0" w:space="0" w:color="auto"/>
        <w:left w:val="none" w:sz="0" w:space="0" w:color="auto"/>
        <w:bottom w:val="none" w:sz="0" w:space="0" w:color="auto"/>
        <w:right w:val="none" w:sz="0" w:space="0" w:color="auto"/>
      </w:divBdr>
    </w:div>
    <w:div w:id="653146581">
      <w:bodyDiv w:val="1"/>
      <w:marLeft w:val="0"/>
      <w:marRight w:val="0"/>
      <w:marTop w:val="0"/>
      <w:marBottom w:val="0"/>
      <w:divBdr>
        <w:top w:val="none" w:sz="0" w:space="0" w:color="auto"/>
        <w:left w:val="none" w:sz="0" w:space="0" w:color="auto"/>
        <w:bottom w:val="none" w:sz="0" w:space="0" w:color="auto"/>
        <w:right w:val="none" w:sz="0" w:space="0" w:color="auto"/>
      </w:divBdr>
    </w:div>
    <w:div w:id="654577466">
      <w:bodyDiv w:val="1"/>
      <w:marLeft w:val="0"/>
      <w:marRight w:val="0"/>
      <w:marTop w:val="0"/>
      <w:marBottom w:val="0"/>
      <w:divBdr>
        <w:top w:val="none" w:sz="0" w:space="0" w:color="auto"/>
        <w:left w:val="none" w:sz="0" w:space="0" w:color="auto"/>
        <w:bottom w:val="none" w:sz="0" w:space="0" w:color="auto"/>
        <w:right w:val="none" w:sz="0" w:space="0" w:color="auto"/>
      </w:divBdr>
    </w:div>
    <w:div w:id="655570082">
      <w:bodyDiv w:val="1"/>
      <w:marLeft w:val="0"/>
      <w:marRight w:val="0"/>
      <w:marTop w:val="0"/>
      <w:marBottom w:val="0"/>
      <w:divBdr>
        <w:top w:val="none" w:sz="0" w:space="0" w:color="auto"/>
        <w:left w:val="none" w:sz="0" w:space="0" w:color="auto"/>
        <w:bottom w:val="none" w:sz="0" w:space="0" w:color="auto"/>
        <w:right w:val="none" w:sz="0" w:space="0" w:color="auto"/>
      </w:divBdr>
    </w:div>
    <w:div w:id="655647967">
      <w:bodyDiv w:val="1"/>
      <w:marLeft w:val="0"/>
      <w:marRight w:val="0"/>
      <w:marTop w:val="0"/>
      <w:marBottom w:val="0"/>
      <w:divBdr>
        <w:top w:val="none" w:sz="0" w:space="0" w:color="auto"/>
        <w:left w:val="none" w:sz="0" w:space="0" w:color="auto"/>
        <w:bottom w:val="none" w:sz="0" w:space="0" w:color="auto"/>
        <w:right w:val="none" w:sz="0" w:space="0" w:color="auto"/>
      </w:divBdr>
    </w:div>
    <w:div w:id="657805831">
      <w:bodyDiv w:val="1"/>
      <w:marLeft w:val="0"/>
      <w:marRight w:val="0"/>
      <w:marTop w:val="0"/>
      <w:marBottom w:val="0"/>
      <w:divBdr>
        <w:top w:val="none" w:sz="0" w:space="0" w:color="auto"/>
        <w:left w:val="none" w:sz="0" w:space="0" w:color="auto"/>
        <w:bottom w:val="none" w:sz="0" w:space="0" w:color="auto"/>
        <w:right w:val="none" w:sz="0" w:space="0" w:color="auto"/>
      </w:divBdr>
    </w:div>
    <w:div w:id="662703303">
      <w:bodyDiv w:val="1"/>
      <w:marLeft w:val="0"/>
      <w:marRight w:val="0"/>
      <w:marTop w:val="0"/>
      <w:marBottom w:val="0"/>
      <w:divBdr>
        <w:top w:val="none" w:sz="0" w:space="0" w:color="auto"/>
        <w:left w:val="none" w:sz="0" w:space="0" w:color="auto"/>
        <w:bottom w:val="none" w:sz="0" w:space="0" w:color="auto"/>
        <w:right w:val="none" w:sz="0" w:space="0" w:color="auto"/>
      </w:divBdr>
    </w:div>
    <w:div w:id="664360587">
      <w:bodyDiv w:val="1"/>
      <w:marLeft w:val="0"/>
      <w:marRight w:val="0"/>
      <w:marTop w:val="0"/>
      <w:marBottom w:val="0"/>
      <w:divBdr>
        <w:top w:val="none" w:sz="0" w:space="0" w:color="auto"/>
        <w:left w:val="none" w:sz="0" w:space="0" w:color="auto"/>
        <w:bottom w:val="none" w:sz="0" w:space="0" w:color="auto"/>
        <w:right w:val="none" w:sz="0" w:space="0" w:color="auto"/>
      </w:divBdr>
    </w:div>
    <w:div w:id="665593570">
      <w:bodyDiv w:val="1"/>
      <w:marLeft w:val="0"/>
      <w:marRight w:val="0"/>
      <w:marTop w:val="0"/>
      <w:marBottom w:val="0"/>
      <w:divBdr>
        <w:top w:val="none" w:sz="0" w:space="0" w:color="auto"/>
        <w:left w:val="none" w:sz="0" w:space="0" w:color="auto"/>
        <w:bottom w:val="none" w:sz="0" w:space="0" w:color="auto"/>
        <w:right w:val="none" w:sz="0" w:space="0" w:color="auto"/>
      </w:divBdr>
    </w:div>
    <w:div w:id="666252406">
      <w:bodyDiv w:val="1"/>
      <w:marLeft w:val="0"/>
      <w:marRight w:val="0"/>
      <w:marTop w:val="0"/>
      <w:marBottom w:val="0"/>
      <w:divBdr>
        <w:top w:val="none" w:sz="0" w:space="0" w:color="auto"/>
        <w:left w:val="none" w:sz="0" w:space="0" w:color="auto"/>
        <w:bottom w:val="none" w:sz="0" w:space="0" w:color="auto"/>
        <w:right w:val="none" w:sz="0" w:space="0" w:color="auto"/>
      </w:divBdr>
    </w:div>
    <w:div w:id="667288769">
      <w:bodyDiv w:val="1"/>
      <w:marLeft w:val="0"/>
      <w:marRight w:val="0"/>
      <w:marTop w:val="0"/>
      <w:marBottom w:val="0"/>
      <w:divBdr>
        <w:top w:val="none" w:sz="0" w:space="0" w:color="auto"/>
        <w:left w:val="none" w:sz="0" w:space="0" w:color="auto"/>
        <w:bottom w:val="none" w:sz="0" w:space="0" w:color="auto"/>
        <w:right w:val="none" w:sz="0" w:space="0" w:color="auto"/>
      </w:divBdr>
    </w:div>
    <w:div w:id="670134505">
      <w:bodyDiv w:val="1"/>
      <w:marLeft w:val="0"/>
      <w:marRight w:val="0"/>
      <w:marTop w:val="0"/>
      <w:marBottom w:val="0"/>
      <w:divBdr>
        <w:top w:val="none" w:sz="0" w:space="0" w:color="auto"/>
        <w:left w:val="none" w:sz="0" w:space="0" w:color="auto"/>
        <w:bottom w:val="none" w:sz="0" w:space="0" w:color="auto"/>
        <w:right w:val="none" w:sz="0" w:space="0" w:color="auto"/>
      </w:divBdr>
    </w:div>
    <w:div w:id="672343317">
      <w:bodyDiv w:val="1"/>
      <w:marLeft w:val="0"/>
      <w:marRight w:val="0"/>
      <w:marTop w:val="0"/>
      <w:marBottom w:val="0"/>
      <w:divBdr>
        <w:top w:val="none" w:sz="0" w:space="0" w:color="auto"/>
        <w:left w:val="none" w:sz="0" w:space="0" w:color="auto"/>
        <w:bottom w:val="none" w:sz="0" w:space="0" w:color="auto"/>
        <w:right w:val="none" w:sz="0" w:space="0" w:color="auto"/>
      </w:divBdr>
    </w:div>
    <w:div w:id="673845301">
      <w:bodyDiv w:val="1"/>
      <w:marLeft w:val="0"/>
      <w:marRight w:val="0"/>
      <w:marTop w:val="0"/>
      <w:marBottom w:val="0"/>
      <w:divBdr>
        <w:top w:val="none" w:sz="0" w:space="0" w:color="auto"/>
        <w:left w:val="none" w:sz="0" w:space="0" w:color="auto"/>
        <w:bottom w:val="none" w:sz="0" w:space="0" w:color="auto"/>
        <w:right w:val="none" w:sz="0" w:space="0" w:color="auto"/>
      </w:divBdr>
    </w:div>
    <w:div w:id="675576870">
      <w:bodyDiv w:val="1"/>
      <w:marLeft w:val="0"/>
      <w:marRight w:val="0"/>
      <w:marTop w:val="0"/>
      <w:marBottom w:val="0"/>
      <w:divBdr>
        <w:top w:val="none" w:sz="0" w:space="0" w:color="auto"/>
        <w:left w:val="none" w:sz="0" w:space="0" w:color="auto"/>
        <w:bottom w:val="none" w:sz="0" w:space="0" w:color="auto"/>
        <w:right w:val="none" w:sz="0" w:space="0" w:color="auto"/>
      </w:divBdr>
    </w:div>
    <w:div w:id="675617507">
      <w:bodyDiv w:val="1"/>
      <w:marLeft w:val="0"/>
      <w:marRight w:val="0"/>
      <w:marTop w:val="0"/>
      <w:marBottom w:val="0"/>
      <w:divBdr>
        <w:top w:val="none" w:sz="0" w:space="0" w:color="auto"/>
        <w:left w:val="none" w:sz="0" w:space="0" w:color="auto"/>
        <w:bottom w:val="none" w:sz="0" w:space="0" w:color="auto"/>
        <w:right w:val="none" w:sz="0" w:space="0" w:color="auto"/>
      </w:divBdr>
    </w:div>
    <w:div w:id="677467472">
      <w:bodyDiv w:val="1"/>
      <w:marLeft w:val="0"/>
      <w:marRight w:val="0"/>
      <w:marTop w:val="0"/>
      <w:marBottom w:val="0"/>
      <w:divBdr>
        <w:top w:val="none" w:sz="0" w:space="0" w:color="auto"/>
        <w:left w:val="none" w:sz="0" w:space="0" w:color="auto"/>
        <w:bottom w:val="none" w:sz="0" w:space="0" w:color="auto"/>
        <w:right w:val="none" w:sz="0" w:space="0" w:color="auto"/>
      </w:divBdr>
    </w:div>
    <w:div w:id="677539306">
      <w:bodyDiv w:val="1"/>
      <w:marLeft w:val="0"/>
      <w:marRight w:val="0"/>
      <w:marTop w:val="0"/>
      <w:marBottom w:val="0"/>
      <w:divBdr>
        <w:top w:val="none" w:sz="0" w:space="0" w:color="auto"/>
        <w:left w:val="none" w:sz="0" w:space="0" w:color="auto"/>
        <w:bottom w:val="none" w:sz="0" w:space="0" w:color="auto"/>
        <w:right w:val="none" w:sz="0" w:space="0" w:color="auto"/>
      </w:divBdr>
    </w:div>
    <w:div w:id="679352309">
      <w:bodyDiv w:val="1"/>
      <w:marLeft w:val="0"/>
      <w:marRight w:val="0"/>
      <w:marTop w:val="0"/>
      <w:marBottom w:val="0"/>
      <w:divBdr>
        <w:top w:val="none" w:sz="0" w:space="0" w:color="auto"/>
        <w:left w:val="none" w:sz="0" w:space="0" w:color="auto"/>
        <w:bottom w:val="none" w:sz="0" w:space="0" w:color="auto"/>
        <w:right w:val="none" w:sz="0" w:space="0" w:color="auto"/>
      </w:divBdr>
    </w:div>
    <w:div w:id="682708062">
      <w:bodyDiv w:val="1"/>
      <w:marLeft w:val="0"/>
      <w:marRight w:val="0"/>
      <w:marTop w:val="0"/>
      <w:marBottom w:val="0"/>
      <w:divBdr>
        <w:top w:val="none" w:sz="0" w:space="0" w:color="auto"/>
        <w:left w:val="none" w:sz="0" w:space="0" w:color="auto"/>
        <w:bottom w:val="none" w:sz="0" w:space="0" w:color="auto"/>
        <w:right w:val="none" w:sz="0" w:space="0" w:color="auto"/>
      </w:divBdr>
    </w:div>
    <w:div w:id="684139140">
      <w:bodyDiv w:val="1"/>
      <w:marLeft w:val="0"/>
      <w:marRight w:val="0"/>
      <w:marTop w:val="0"/>
      <w:marBottom w:val="0"/>
      <w:divBdr>
        <w:top w:val="none" w:sz="0" w:space="0" w:color="auto"/>
        <w:left w:val="none" w:sz="0" w:space="0" w:color="auto"/>
        <w:bottom w:val="none" w:sz="0" w:space="0" w:color="auto"/>
        <w:right w:val="none" w:sz="0" w:space="0" w:color="auto"/>
      </w:divBdr>
    </w:div>
    <w:div w:id="685864284">
      <w:bodyDiv w:val="1"/>
      <w:marLeft w:val="0"/>
      <w:marRight w:val="0"/>
      <w:marTop w:val="0"/>
      <w:marBottom w:val="0"/>
      <w:divBdr>
        <w:top w:val="none" w:sz="0" w:space="0" w:color="auto"/>
        <w:left w:val="none" w:sz="0" w:space="0" w:color="auto"/>
        <w:bottom w:val="none" w:sz="0" w:space="0" w:color="auto"/>
        <w:right w:val="none" w:sz="0" w:space="0" w:color="auto"/>
      </w:divBdr>
    </w:div>
    <w:div w:id="687298703">
      <w:bodyDiv w:val="1"/>
      <w:marLeft w:val="0"/>
      <w:marRight w:val="0"/>
      <w:marTop w:val="0"/>
      <w:marBottom w:val="0"/>
      <w:divBdr>
        <w:top w:val="none" w:sz="0" w:space="0" w:color="auto"/>
        <w:left w:val="none" w:sz="0" w:space="0" w:color="auto"/>
        <w:bottom w:val="none" w:sz="0" w:space="0" w:color="auto"/>
        <w:right w:val="none" w:sz="0" w:space="0" w:color="auto"/>
      </w:divBdr>
    </w:div>
    <w:div w:id="689256188">
      <w:bodyDiv w:val="1"/>
      <w:marLeft w:val="0"/>
      <w:marRight w:val="0"/>
      <w:marTop w:val="0"/>
      <w:marBottom w:val="0"/>
      <w:divBdr>
        <w:top w:val="none" w:sz="0" w:space="0" w:color="auto"/>
        <w:left w:val="none" w:sz="0" w:space="0" w:color="auto"/>
        <w:bottom w:val="none" w:sz="0" w:space="0" w:color="auto"/>
        <w:right w:val="none" w:sz="0" w:space="0" w:color="auto"/>
      </w:divBdr>
    </w:div>
    <w:div w:id="689642143">
      <w:bodyDiv w:val="1"/>
      <w:marLeft w:val="0"/>
      <w:marRight w:val="0"/>
      <w:marTop w:val="0"/>
      <w:marBottom w:val="0"/>
      <w:divBdr>
        <w:top w:val="none" w:sz="0" w:space="0" w:color="auto"/>
        <w:left w:val="none" w:sz="0" w:space="0" w:color="auto"/>
        <w:bottom w:val="none" w:sz="0" w:space="0" w:color="auto"/>
        <w:right w:val="none" w:sz="0" w:space="0" w:color="auto"/>
      </w:divBdr>
    </w:div>
    <w:div w:id="695540925">
      <w:bodyDiv w:val="1"/>
      <w:marLeft w:val="0"/>
      <w:marRight w:val="0"/>
      <w:marTop w:val="0"/>
      <w:marBottom w:val="0"/>
      <w:divBdr>
        <w:top w:val="none" w:sz="0" w:space="0" w:color="auto"/>
        <w:left w:val="none" w:sz="0" w:space="0" w:color="auto"/>
        <w:bottom w:val="none" w:sz="0" w:space="0" w:color="auto"/>
        <w:right w:val="none" w:sz="0" w:space="0" w:color="auto"/>
      </w:divBdr>
    </w:div>
    <w:div w:id="695814495">
      <w:bodyDiv w:val="1"/>
      <w:marLeft w:val="0"/>
      <w:marRight w:val="0"/>
      <w:marTop w:val="0"/>
      <w:marBottom w:val="0"/>
      <w:divBdr>
        <w:top w:val="none" w:sz="0" w:space="0" w:color="auto"/>
        <w:left w:val="none" w:sz="0" w:space="0" w:color="auto"/>
        <w:bottom w:val="none" w:sz="0" w:space="0" w:color="auto"/>
        <w:right w:val="none" w:sz="0" w:space="0" w:color="auto"/>
      </w:divBdr>
    </w:div>
    <w:div w:id="696126401">
      <w:bodyDiv w:val="1"/>
      <w:marLeft w:val="0"/>
      <w:marRight w:val="0"/>
      <w:marTop w:val="0"/>
      <w:marBottom w:val="0"/>
      <w:divBdr>
        <w:top w:val="none" w:sz="0" w:space="0" w:color="auto"/>
        <w:left w:val="none" w:sz="0" w:space="0" w:color="auto"/>
        <w:bottom w:val="none" w:sz="0" w:space="0" w:color="auto"/>
        <w:right w:val="none" w:sz="0" w:space="0" w:color="auto"/>
      </w:divBdr>
    </w:div>
    <w:div w:id="696128241">
      <w:bodyDiv w:val="1"/>
      <w:marLeft w:val="0"/>
      <w:marRight w:val="0"/>
      <w:marTop w:val="0"/>
      <w:marBottom w:val="0"/>
      <w:divBdr>
        <w:top w:val="none" w:sz="0" w:space="0" w:color="auto"/>
        <w:left w:val="none" w:sz="0" w:space="0" w:color="auto"/>
        <w:bottom w:val="none" w:sz="0" w:space="0" w:color="auto"/>
        <w:right w:val="none" w:sz="0" w:space="0" w:color="auto"/>
      </w:divBdr>
    </w:div>
    <w:div w:id="697581797">
      <w:bodyDiv w:val="1"/>
      <w:marLeft w:val="0"/>
      <w:marRight w:val="0"/>
      <w:marTop w:val="0"/>
      <w:marBottom w:val="0"/>
      <w:divBdr>
        <w:top w:val="none" w:sz="0" w:space="0" w:color="auto"/>
        <w:left w:val="none" w:sz="0" w:space="0" w:color="auto"/>
        <w:bottom w:val="none" w:sz="0" w:space="0" w:color="auto"/>
        <w:right w:val="none" w:sz="0" w:space="0" w:color="auto"/>
      </w:divBdr>
    </w:div>
    <w:div w:id="699358349">
      <w:bodyDiv w:val="1"/>
      <w:marLeft w:val="0"/>
      <w:marRight w:val="0"/>
      <w:marTop w:val="0"/>
      <w:marBottom w:val="0"/>
      <w:divBdr>
        <w:top w:val="none" w:sz="0" w:space="0" w:color="auto"/>
        <w:left w:val="none" w:sz="0" w:space="0" w:color="auto"/>
        <w:bottom w:val="none" w:sz="0" w:space="0" w:color="auto"/>
        <w:right w:val="none" w:sz="0" w:space="0" w:color="auto"/>
      </w:divBdr>
    </w:div>
    <w:div w:id="699670614">
      <w:bodyDiv w:val="1"/>
      <w:marLeft w:val="0"/>
      <w:marRight w:val="0"/>
      <w:marTop w:val="0"/>
      <w:marBottom w:val="0"/>
      <w:divBdr>
        <w:top w:val="none" w:sz="0" w:space="0" w:color="auto"/>
        <w:left w:val="none" w:sz="0" w:space="0" w:color="auto"/>
        <w:bottom w:val="none" w:sz="0" w:space="0" w:color="auto"/>
        <w:right w:val="none" w:sz="0" w:space="0" w:color="auto"/>
      </w:divBdr>
    </w:div>
    <w:div w:id="702437713">
      <w:bodyDiv w:val="1"/>
      <w:marLeft w:val="0"/>
      <w:marRight w:val="0"/>
      <w:marTop w:val="0"/>
      <w:marBottom w:val="0"/>
      <w:divBdr>
        <w:top w:val="none" w:sz="0" w:space="0" w:color="auto"/>
        <w:left w:val="none" w:sz="0" w:space="0" w:color="auto"/>
        <w:bottom w:val="none" w:sz="0" w:space="0" w:color="auto"/>
        <w:right w:val="none" w:sz="0" w:space="0" w:color="auto"/>
      </w:divBdr>
    </w:div>
    <w:div w:id="704065501">
      <w:bodyDiv w:val="1"/>
      <w:marLeft w:val="0"/>
      <w:marRight w:val="0"/>
      <w:marTop w:val="0"/>
      <w:marBottom w:val="0"/>
      <w:divBdr>
        <w:top w:val="none" w:sz="0" w:space="0" w:color="auto"/>
        <w:left w:val="none" w:sz="0" w:space="0" w:color="auto"/>
        <w:bottom w:val="none" w:sz="0" w:space="0" w:color="auto"/>
        <w:right w:val="none" w:sz="0" w:space="0" w:color="auto"/>
      </w:divBdr>
    </w:div>
    <w:div w:id="704673094">
      <w:bodyDiv w:val="1"/>
      <w:marLeft w:val="0"/>
      <w:marRight w:val="0"/>
      <w:marTop w:val="0"/>
      <w:marBottom w:val="0"/>
      <w:divBdr>
        <w:top w:val="none" w:sz="0" w:space="0" w:color="auto"/>
        <w:left w:val="none" w:sz="0" w:space="0" w:color="auto"/>
        <w:bottom w:val="none" w:sz="0" w:space="0" w:color="auto"/>
        <w:right w:val="none" w:sz="0" w:space="0" w:color="auto"/>
      </w:divBdr>
    </w:div>
    <w:div w:id="704868870">
      <w:bodyDiv w:val="1"/>
      <w:marLeft w:val="0"/>
      <w:marRight w:val="0"/>
      <w:marTop w:val="0"/>
      <w:marBottom w:val="0"/>
      <w:divBdr>
        <w:top w:val="none" w:sz="0" w:space="0" w:color="auto"/>
        <w:left w:val="none" w:sz="0" w:space="0" w:color="auto"/>
        <w:bottom w:val="none" w:sz="0" w:space="0" w:color="auto"/>
        <w:right w:val="none" w:sz="0" w:space="0" w:color="auto"/>
      </w:divBdr>
    </w:div>
    <w:div w:id="705566471">
      <w:bodyDiv w:val="1"/>
      <w:marLeft w:val="0"/>
      <w:marRight w:val="0"/>
      <w:marTop w:val="0"/>
      <w:marBottom w:val="0"/>
      <w:divBdr>
        <w:top w:val="none" w:sz="0" w:space="0" w:color="auto"/>
        <w:left w:val="none" w:sz="0" w:space="0" w:color="auto"/>
        <w:bottom w:val="none" w:sz="0" w:space="0" w:color="auto"/>
        <w:right w:val="none" w:sz="0" w:space="0" w:color="auto"/>
      </w:divBdr>
    </w:div>
    <w:div w:id="705834753">
      <w:bodyDiv w:val="1"/>
      <w:marLeft w:val="0"/>
      <w:marRight w:val="0"/>
      <w:marTop w:val="0"/>
      <w:marBottom w:val="0"/>
      <w:divBdr>
        <w:top w:val="none" w:sz="0" w:space="0" w:color="auto"/>
        <w:left w:val="none" w:sz="0" w:space="0" w:color="auto"/>
        <w:bottom w:val="none" w:sz="0" w:space="0" w:color="auto"/>
        <w:right w:val="none" w:sz="0" w:space="0" w:color="auto"/>
      </w:divBdr>
    </w:div>
    <w:div w:id="706298690">
      <w:bodyDiv w:val="1"/>
      <w:marLeft w:val="0"/>
      <w:marRight w:val="0"/>
      <w:marTop w:val="0"/>
      <w:marBottom w:val="0"/>
      <w:divBdr>
        <w:top w:val="none" w:sz="0" w:space="0" w:color="auto"/>
        <w:left w:val="none" w:sz="0" w:space="0" w:color="auto"/>
        <w:bottom w:val="none" w:sz="0" w:space="0" w:color="auto"/>
        <w:right w:val="none" w:sz="0" w:space="0" w:color="auto"/>
      </w:divBdr>
    </w:div>
    <w:div w:id="708260760">
      <w:bodyDiv w:val="1"/>
      <w:marLeft w:val="0"/>
      <w:marRight w:val="0"/>
      <w:marTop w:val="0"/>
      <w:marBottom w:val="0"/>
      <w:divBdr>
        <w:top w:val="none" w:sz="0" w:space="0" w:color="auto"/>
        <w:left w:val="none" w:sz="0" w:space="0" w:color="auto"/>
        <w:bottom w:val="none" w:sz="0" w:space="0" w:color="auto"/>
        <w:right w:val="none" w:sz="0" w:space="0" w:color="auto"/>
      </w:divBdr>
    </w:div>
    <w:div w:id="716777828">
      <w:bodyDiv w:val="1"/>
      <w:marLeft w:val="0"/>
      <w:marRight w:val="0"/>
      <w:marTop w:val="0"/>
      <w:marBottom w:val="0"/>
      <w:divBdr>
        <w:top w:val="none" w:sz="0" w:space="0" w:color="auto"/>
        <w:left w:val="none" w:sz="0" w:space="0" w:color="auto"/>
        <w:bottom w:val="none" w:sz="0" w:space="0" w:color="auto"/>
        <w:right w:val="none" w:sz="0" w:space="0" w:color="auto"/>
      </w:divBdr>
    </w:div>
    <w:div w:id="718163172">
      <w:bodyDiv w:val="1"/>
      <w:marLeft w:val="0"/>
      <w:marRight w:val="0"/>
      <w:marTop w:val="0"/>
      <w:marBottom w:val="0"/>
      <w:divBdr>
        <w:top w:val="none" w:sz="0" w:space="0" w:color="auto"/>
        <w:left w:val="none" w:sz="0" w:space="0" w:color="auto"/>
        <w:bottom w:val="none" w:sz="0" w:space="0" w:color="auto"/>
        <w:right w:val="none" w:sz="0" w:space="0" w:color="auto"/>
      </w:divBdr>
    </w:div>
    <w:div w:id="719593064">
      <w:bodyDiv w:val="1"/>
      <w:marLeft w:val="0"/>
      <w:marRight w:val="0"/>
      <w:marTop w:val="0"/>
      <w:marBottom w:val="0"/>
      <w:divBdr>
        <w:top w:val="none" w:sz="0" w:space="0" w:color="auto"/>
        <w:left w:val="none" w:sz="0" w:space="0" w:color="auto"/>
        <w:bottom w:val="none" w:sz="0" w:space="0" w:color="auto"/>
        <w:right w:val="none" w:sz="0" w:space="0" w:color="auto"/>
      </w:divBdr>
    </w:div>
    <w:div w:id="719936986">
      <w:bodyDiv w:val="1"/>
      <w:marLeft w:val="0"/>
      <w:marRight w:val="0"/>
      <w:marTop w:val="0"/>
      <w:marBottom w:val="0"/>
      <w:divBdr>
        <w:top w:val="none" w:sz="0" w:space="0" w:color="auto"/>
        <w:left w:val="none" w:sz="0" w:space="0" w:color="auto"/>
        <w:bottom w:val="none" w:sz="0" w:space="0" w:color="auto"/>
        <w:right w:val="none" w:sz="0" w:space="0" w:color="auto"/>
      </w:divBdr>
    </w:div>
    <w:div w:id="724722453">
      <w:bodyDiv w:val="1"/>
      <w:marLeft w:val="0"/>
      <w:marRight w:val="0"/>
      <w:marTop w:val="0"/>
      <w:marBottom w:val="0"/>
      <w:divBdr>
        <w:top w:val="none" w:sz="0" w:space="0" w:color="auto"/>
        <w:left w:val="none" w:sz="0" w:space="0" w:color="auto"/>
        <w:bottom w:val="none" w:sz="0" w:space="0" w:color="auto"/>
        <w:right w:val="none" w:sz="0" w:space="0" w:color="auto"/>
      </w:divBdr>
    </w:div>
    <w:div w:id="725908145">
      <w:bodyDiv w:val="1"/>
      <w:marLeft w:val="0"/>
      <w:marRight w:val="0"/>
      <w:marTop w:val="0"/>
      <w:marBottom w:val="0"/>
      <w:divBdr>
        <w:top w:val="none" w:sz="0" w:space="0" w:color="auto"/>
        <w:left w:val="none" w:sz="0" w:space="0" w:color="auto"/>
        <w:bottom w:val="none" w:sz="0" w:space="0" w:color="auto"/>
        <w:right w:val="none" w:sz="0" w:space="0" w:color="auto"/>
      </w:divBdr>
    </w:div>
    <w:div w:id="727537029">
      <w:bodyDiv w:val="1"/>
      <w:marLeft w:val="0"/>
      <w:marRight w:val="0"/>
      <w:marTop w:val="0"/>
      <w:marBottom w:val="0"/>
      <w:divBdr>
        <w:top w:val="none" w:sz="0" w:space="0" w:color="auto"/>
        <w:left w:val="none" w:sz="0" w:space="0" w:color="auto"/>
        <w:bottom w:val="none" w:sz="0" w:space="0" w:color="auto"/>
        <w:right w:val="none" w:sz="0" w:space="0" w:color="auto"/>
      </w:divBdr>
    </w:div>
    <w:div w:id="727998974">
      <w:bodyDiv w:val="1"/>
      <w:marLeft w:val="0"/>
      <w:marRight w:val="0"/>
      <w:marTop w:val="0"/>
      <w:marBottom w:val="0"/>
      <w:divBdr>
        <w:top w:val="none" w:sz="0" w:space="0" w:color="auto"/>
        <w:left w:val="none" w:sz="0" w:space="0" w:color="auto"/>
        <w:bottom w:val="none" w:sz="0" w:space="0" w:color="auto"/>
        <w:right w:val="none" w:sz="0" w:space="0" w:color="auto"/>
      </w:divBdr>
    </w:div>
    <w:div w:id="729887442">
      <w:bodyDiv w:val="1"/>
      <w:marLeft w:val="0"/>
      <w:marRight w:val="0"/>
      <w:marTop w:val="0"/>
      <w:marBottom w:val="0"/>
      <w:divBdr>
        <w:top w:val="none" w:sz="0" w:space="0" w:color="auto"/>
        <w:left w:val="none" w:sz="0" w:space="0" w:color="auto"/>
        <w:bottom w:val="none" w:sz="0" w:space="0" w:color="auto"/>
        <w:right w:val="none" w:sz="0" w:space="0" w:color="auto"/>
      </w:divBdr>
    </w:div>
    <w:div w:id="732586540">
      <w:bodyDiv w:val="1"/>
      <w:marLeft w:val="0"/>
      <w:marRight w:val="0"/>
      <w:marTop w:val="0"/>
      <w:marBottom w:val="0"/>
      <w:divBdr>
        <w:top w:val="none" w:sz="0" w:space="0" w:color="auto"/>
        <w:left w:val="none" w:sz="0" w:space="0" w:color="auto"/>
        <w:bottom w:val="none" w:sz="0" w:space="0" w:color="auto"/>
        <w:right w:val="none" w:sz="0" w:space="0" w:color="auto"/>
      </w:divBdr>
    </w:div>
    <w:div w:id="734351541">
      <w:bodyDiv w:val="1"/>
      <w:marLeft w:val="0"/>
      <w:marRight w:val="0"/>
      <w:marTop w:val="0"/>
      <w:marBottom w:val="0"/>
      <w:divBdr>
        <w:top w:val="none" w:sz="0" w:space="0" w:color="auto"/>
        <w:left w:val="none" w:sz="0" w:space="0" w:color="auto"/>
        <w:bottom w:val="none" w:sz="0" w:space="0" w:color="auto"/>
        <w:right w:val="none" w:sz="0" w:space="0" w:color="auto"/>
      </w:divBdr>
    </w:div>
    <w:div w:id="735278456">
      <w:bodyDiv w:val="1"/>
      <w:marLeft w:val="0"/>
      <w:marRight w:val="0"/>
      <w:marTop w:val="0"/>
      <w:marBottom w:val="0"/>
      <w:divBdr>
        <w:top w:val="none" w:sz="0" w:space="0" w:color="auto"/>
        <w:left w:val="none" w:sz="0" w:space="0" w:color="auto"/>
        <w:bottom w:val="none" w:sz="0" w:space="0" w:color="auto"/>
        <w:right w:val="none" w:sz="0" w:space="0" w:color="auto"/>
      </w:divBdr>
    </w:div>
    <w:div w:id="736709448">
      <w:bodyDiv w:val="1"/>
      <w:marLeft w:val="0"/>
      <w:marRight w:val="0"/>
      <w:marTop w:val="0"/>
      <w:marBottom w:val="0"/>
      <w:divBdr>
        <w:top w:val="none" w:sz="0" w:space="0" w:color="auto"/>
        <w:left w:val="none" w:sz="0" w:space="0" w:color="auto"/>
        <w:bottom w:val="none" w:sz="0" w:space="0" w:color="auto"/>
        <w:right w:val="none" w:sz="0" w:space="0" w:color="auto"/>
      </w:divBdr>
    </w:div>
    <w:div w:id="737750539">
      <w:bodyDiv w:val="1"/>
      <w:marLeft w:val="0"/>
      <w:marRight w:val="0"/>
      <w:marTop w:val="0"/>
      <w:marBottom w:val="0"/>
      <w:divBdr>
        <w:top w:val="none" w:sz="0" w:space="0" w:color="auto"/>
        <w:left w:val="none" w:sz="0" w:space="0" w:color="auto"/>
        <w:bottom w:val="none" w:sz="0" w:space="0" w:color="auto"/>
        <w:right w:val="none" w:sz="0" w:space="0" w:color="auto"/>
      </w:divBdr>
    </w:div>
    <w:div w:id="742021939">
      <w:bodyDiv w:val="1"/>
      <w:marLeft w:val="0"/>
      <w:marRight w:val="0"/>
      <w:marTop w:val="0"/>
      <w:marBottom w:val="0"/>
      <w:divBdr>
        <w:top w:val="none" w:sz="0" w:space="0" w:color="auto"/>
        <w:left w:val="none" w:sz="0" w:space="0" w:color="auto"/>
        <w:bottom w:val="none" w:sz="0" w:space="0" w:color="auto"/>
        <w:right w:val="none" w:sz="0" w:space="0" w:color="auto"/>
      </w:divBdr>
    </w:div>
    <w:div w:id="743378787">
      <w:bodyDiv w:val="1"/>
      <w:marLeft w:val="0"/>
      <w:marRight w:val="0"/>
      <w:marTop w:val="0"/>
      <w:marBottom w:val="0"/>
      <w:divBdr>
        <w:top w:val="none" w:sz="0" w:space="0" w:color="auto"/>
        <w:left w:val="none" w:sz="0" w:space="0" w:color="auto"/>
        <w:bottom w:val="none" w:sz="0" w:space="0" w:color="auto"/>
        <w:right w:val="none" w:sz="0" w:space="0" w:color="auto"/>
      </w:divBdr>
    </w:div>
    <w:div w:id="744032599">
      <w:bodyDiv w:val="1"/>
      <w:marLeft w:val="0"/>
      <w:marRight w:val="0"/>
      <w:marTop w:val="0"/>
      <w:marBottom w:val="0"/>
      <w:divBdr>
        <w:top w:val="none" w:sz="0" w:space="0" w:color="auto"/>
        <w:left w:val="none" w:sz="0" w:space="0" w:color="auto"/>
        <w:bottom w:val="none" w:sz="0" w:space="0" w:color="auto"/>
        <w:right w:val="none" w:sz="0" w:space="0" w:color="auto"/>
      </w:divBdr>
    </w:div>
    <w:div w:id="749960090">
      <w:bodyDiv w:val="1"/>
      <w:marLeft w:val="0"/>
      <w:marRight w:val="0"/>
      <w:marTop w:val="0"/>
      <w:marBottom w:val="0"/>
      <w:divBdr>
        <w:top w:val="none" w:sz="0" w:space="0" w:color="auto"/>
        <w:left w:val="none" w:sz="0" w:space="0" w:color="auto"/>
        <w:bottom w:val="none" w:sz="0" w:space="0" w:color="auto"/>
        <w:right w:val="none" w:sz="0" w:space="0" w:color="auto"/>
      </w:divBdr>
    </w:div>
    <w:div w:id="751312683">
      <w:bodyDiv w:val="1"/>
      <w:marLeft w:val="0"/>
      <w:marRight w:val="0"/>
      <w:marTop w:val="0"/>
      <w:marBottom w:val="0"/>
      <w:divBdr>
        <w:top w:val="none" w:sz="0" w:space="0" w:color="auto"/>
        <w:left w:val="none" w:sz="0" w:space="0" w:color="auto"/>
        <w:bottom w:val="none" w:sz="0" w:space="0" w:color="auto"/>
        <w:right w:val="none" w:sz="0" w:space="0" w:color="auto"/>
      </w:divBdr>
    </w:div>
    <w:div w:id="755711068">
      <w:bodyDiv w:val="1"/>
      <w:marLeft w:val="0"/>
      <w:marRight w:val="0"/>
      <w:marTop w:val="0"/>
      <w:marBottom w:val="0"/>
      <w:divBdr>
        <w:top w:val="none" w:sz="0" w:space="0" w:color="auto"/>
        <w:left w:val="none" w:sz="0" w:space="0" w:color="auto"/>
        <w:bottom w:val="none" w:sz="0" w:space="0" w:color="auto"/>
        <w:right w:val="none" w:sz="0" w:space="0" w:color="auto"/>
      </w:divBdr>
    </w:div>
    <w:div w:id="756944670">
      <w:bodyDiv w:val="1"/>
      <w:marLeft w:val="0"/>
      <w:marRight w:val="0"/>
      <w:marTop w:val="0"/>
      <w:marBottom w:val="0"/>
      <w:divBdr>
        <w:top w:val="none" w:sz="0" w:space="0" w:color="auto"/>
        <w:left w:val="none" w:sz="0" w:space="0" w:color="auto"/>
        <w:bottom w:val="none" w:sz="0" w:space="0" w:color="auto"/>
        <w:right w:val="none" w:sz="0" w:space="0" w:color="auto"/>
      </w:divBdr>
    </w:div>
    <w:div w:id="757139838">
      <w:bodyDiv w:val="1"/>
      <w:marLeft w:val="0"/>
      <w:marRight w:val="0"/>
      <w:marTop w:val="0"/>
      <w:marBottom w:val="0"/>
      <w:divBdr>
        <w:top w:val="none" w:sz="0" w:space="0" w:color="auto"/>
        <w:left w:val="none" w:sz="0" w:space="0" w:color="auto"/>
        <w:bottom w:val="none" w:sz="0" w:space="0" w:color="auto"/>
        <w:right w:val="none" w:sz="0" w:space="0" w:color="auto"/>
      </w:divBdr>
    </w:div>
    <w:div w:id="758327549">
      <w:bodyDiv w:val="1"/>
      <w:marLeft w:val="0"/>
      <w:marRight w:val="0"/>
      <w:marTop w:val="0"/>
      <w:marBottom w:val="0"/>
      <w:divBdr>
        <w:top w:val="none" w:sz="0" w:space="0" w:color="auto"/>
        <w:left w:val="none" w:sz="0" w:space="0" w:color="auto"/>
        <w:bottom w:val="none" w:sz="0" w:space="0" w:color="auto"/>
        <w:right w:val="none" w:sz="0" w:space="0" w:color="auto"/>
      </w:divBdr>
    </w:div>
    <w:div w:id="758717923">
      <w:bodyDiv w:val="1"/>
      <w:marLeft w:val="0"/>
      <w:marRight w:val="0"/>
      <w:marTop w:val="0"/>
      <w:marBottom w:val="0"/>
      <w:divBdr>
        <w:top w:val="none" w:sz="0" w:space="0" w:color="auto"/>
        <w:left w:val="none" w:sz="0" w:space="0" w:color="auto"/>
        <w:bottom w:val="none" w:sz="0" w:space="0" w:color="auto"/>
        <w:right w:val="none" w:sz="0" w:space="0" w:color="auto"/>
      </w:divBdr>
    </w:div>
    <w:div w:id="759330893">
      <w:bodyDiv w:val="1"/>
      <w:marLeft w:val="0"/>
      <w:marRight w:val="0"/>
      <w:marTop w:val="0"/>
      <w:marBottom w:val="0"/>
      <w:divBdr>
        <w:top w:val="none" w:sz="0" w:space="0" w:color="auto"/>
        <w:left w:val="none" w:sz="0" w:space="0" w:color="auto"/>
        <w:bottom w:val="none" w:sz="0" w:space="0" w:color="auto"/>
        <w:right w:val="none" w:sz="0" w:space="0" w:color="auto"/>
      </w:divBdr>
    </w:div>
    <w:div w:id="760562622">
      <w:bodyDiv w:val="1"/>
      <w:marLeft w:val="0"/>
      <w:marRight w:val="0"/>
      <w:marTop w:val="0"/>
      <w:marBottom w:val="0"/>
      <w:divBdr>
        <w:top w:val="none" w:sz="0" w:space="0" w:color="auto"/>
        <w:left w:val="none" w:sz="0" w:space="0" w:color="auto"/>
        <w:bottom w:val="none" w:sz="0" w:space="0" w:color="auto"/>
        <w:right w:val="none" w:sz="0" w:space="0" w:color="auto"/>
      </w:divBdr>
    </w:div>
    <w:div w:id="763958760">
      <w:bodyDiv w:val="1"/>
      <w:marLeft w:val="0"/>
      <w:marRight w:val="0"/>
      <w:marTop w:val="0"/>
      <w:marBottom w:val="0"/>
      <w:divBdr>
        <w:top w:val="none" w:sz="0" w:space="0" w:color="auto"/>
        <w:left w:val="none" w:sz="0" w:space="0" w:color="auto"/>
        <w:bottom w:val="none" w:sz="0" w:space="0" w:color="auto"/>
        <w:right w:val="none" w:sz="0" w:space="0" w:color="auto"/>
      </w:divBdr>
    </w:div>
    <w:div w:id="764301823">
      <w:bodyDiv w:val="1"/>
      <w:marLeft w:val="0"/>
      <w:marRight w:val="0"/>
      <w:marTop w:val="0"/>
      <w:marBottom w:val="0"/>
      <w:divBdr>
        <w:top w:val="none" w:sz="0" w:space="0" w:color="auto"/>
        <w:left w:val="none" w:sz="0" w:space="0" w:color="auto"/>
        <w:bottom w:val="none" w:sz="0" w:space="0" w:color="auto"/>
        <w:right w:val="none" w:sz="0" w:space="0" w:color="auto"/>
      </w:divBdr>
    </w:div>
    <w:div w:id="765536346">
      <w:bodyDiv w:val="1"/>
      <w:marLeft w:val="0"/>
      <w:marRight w:val="0"/>
      <w:marTop w:val="0"/>
      <w:marBottom w:val="0"/>
      <w:divBdr>
        <w:top w:val="none" w:sz="0" w:space="0" w:color="auto"/>
        <w:left w:val="none" w:sz="0" w:space="0" w:color="auto"/>
        <w:bottom w:val="none" w:sz="0" w:space="0" w:color="auto"/>
        <w:right w:val="none" w:sz="0" w:space="0" w:color="auto"/>
      </w:divBdr>
    </w:div>
    <w:div w:id="765689400">
      <w:bodyDiv w:val="1"/>
      <w:marLeft w:val="0"/>
      <w:marRight w:val="0"/>
      <w:marTop w:val="0"/>
      <w:marBottom w:val="0"/>
      <w:divBdr>
        <w:top w:val="none" w:sz="0" w:space="0" w:color="auto"/>
        <w:left w:val="none" w:sz="0" w:space="0" w:color="auto"/>
        <w:bottom w:val="none" w:sz="0" w:space="0" w:color="auto"/>
        <w:right w:val="none" w:sz="0" w:space="0" w:color="auto"/>
      </w:divBdr>
    </w:div>
    <w:div w:id="769619483">
      <w:bodyDiv w:val="1"/>
      <w:marLeft w:val="0"/>
      <w:marRight w:val="0"/>
      <w:marTop w:val="0"/>
      <w:marBottom w:val="0"/>
      <w:divBdr>
        <w:top w:val="none" w:sz="0" w:space="0" w:color="auto"/>
        <w:left w:val="none" w:sz="0" w:space="0" w:color="auto"/>
        <w:bottom w:val="none" w:sz="0" w:space="0" w:color="auto"/>
        <w:right w:val="none" w:sz="0" w:space="0" w:color="auto"/>
      </w:divBdr>
    </w:div>
    <w:div w:id="771319319">
      <w:bodyDiv w:val="1"/>
      <w:marLeft w:val="0"/>
      <w:marRight w:val="0"/>
      <w:marTop w:val="0"/>
      <w:marBottom w:val="0"/>
      <w:divBdr>
        <w:top w:val="none" w:sz="0" w:space="0" w:color="auto"/>
        <w:left w:val="none" w:sz="0" w:space="0" w:color="auto"/>
        <w:bottom w:val="none" w:sz="0" w:space="0" w:color="auto"/>
        <w:right w:val="none" w:sz="0" w:space="0" w:color="auto"/>
      </w:divBdr>
    </w:div>
    <w:div w:id="772481555">
      <w:bodyDiv w:val="1"/>
      <w:marLeft w:val="0"/>
      <w:marRight w:val="0"/>
      <w:marTop w:val="0"/>
      <w:marBottom w:val="0"/>
      <w:divBdr>
        <w:top w:val="none" w:sz="0" w:space="0" w:color="auto"/>
        <w:left w:val="none" w:sz="0" w:space="0" w:color="auto"/>
        <w:bottom w:val="none" w:sz="0" w:space="0" w:color="auto"/>
        <w:right w:val="none" w:sz="0" w:space="0" w:color="auto"/>
      </w:divBdr>
    </w:div>
    <w:div w:id="774328072">
      <w:bodyDiv w:val="1"/>
      <w:marLeft w:val="0"/>
      <w:marRight w:val="0"/>
      <w:marTop w:val="0"/>
      <w:marBottom w:val="0"/>
      <w:divBdr>
        <w:top w:val="none" w:sz="0" w:space="0" w:color="auto"/>
        <w:left w:val="none" w:sz="0" w:space="0" w:color="auto"/>
        <w:bottom w:val="none" w:sz="0" w:space="0" w:color="auto"/>
        <w:right w:val="none" w:sz="0" w:space="0" w:color="auto"/>
      </w:divBdr>
    </w:div>
    <w:div w:id="776561927">
      <w:bodyDiv w:val="1"/>
      <w:marLeft w:val="0"/>
      <w:marRight w:val="0"/>
      <w:marTop w:val="0"/>
      <w:marBottom w:val="0"/>
      <w:divBdr>
        <w:top w:val="none" w:sz="0" w:space="0" w:color="auto"/>
        <w:left w:val="none" w:sz="0" w:space="0" w:color="auto"/>
        <w:bottom w:val="none" w:sz="0" w:space="0" w:color="auto"/>
        <w:right w:val="none" w:sz="0" w:space="0" w:color="auto"/>
      </w:divBdr>
    </w:div>
    <w:div w:id="779300815">
      <w:bodyDiv w:val="1"/>
      <w:marLeft w:val="0"/>
      <w:marRight w:val="0"/>
      <w:marTop w:val="0"/>
      <w:marBottom w:val="0"/>
      <w:divBdr>
        <w:top w:val="none" w:sz="0" w:space="0" w:color="auto"/>
        <w:left w:val="none" w:sz="0" w:space="0" w:color="auto"/>
        <w:bottom w:val="none" w:sz="0" w:space="0" w:color="auto"/>
        <w:right w:val="none" w:sz="0" w:space="0" w:color="auto"/>
      </w:divBdr>
    </w:div>
    <w:div w:id="782264801">
      <w:bodyDiv w:val="1"/>
      <w:marLeft w:val="0"/>
      <w:marRight w:val="0"/>
      <w:marTop w:val="0"/>
      <w:marBottom w:val="0"/>
      <w:divBdr>
        <w:top w:val="none" w:sz="0" w:space="0" w:color="auto"/>
        <w:left w:val="none" w:sz="0" w:space="0" w:color="auto"/>
        <w:bottom w:val="none" w:sz="0" w:space="0" w:color="auto"/>
        <w:right w:val="none" w:sz="0" w:space="0" w:color="auto"/>
      </w:divBdr>
    </w:div>
    <w:div w:id="782656715">
      <w:bodyDiv w:val="1"/>
      <w:marLeft w:val="0"/>
      <w:marRight w:val="0"/>
      <w:marTop w:val="0"/>
      <w:marBottom w:val="0"/>
      <w:divBdr>
        <w:top w:val="none" w:sz="0" w:space="0" w:color="auto"/>
        <w:left w:val="none" w:sz="0" w:space="0" w:color="auto"/>
        <w:bottom w:val="none" w:sz="0" w:space="0" w:color="auto"/>
        <w:right w:val="none" w:sz="0" w:space="0" w:color="auto"/>
      </w:divBdr>
    </w:div>
    <w:div w:id="784932997">
      <w:bodyDiv w:val="1"/>
      <w:marLeft w:val="0"/>
      <w:marRight w:val="0"/>
      <w:marTop w:val="0"/>
      <w:marBottom w:val="0"/>
      <w:divBdr>
        <w:top w:val="none" w:sz="0" w:space="0" w:color="auto"/>
        <w:left w:val="none" w:sz="0" w:space="0" w:color="auto"/>
        <w:bottom w:val="none" w:sz="0" w:space="0" w:color="auto"/>
        <w:right w:val="none" w:sz="0" w:space="0" w:color="auto"/>
      </w:divBdr>
    </w:div>
    <w:div w:id="787893208">
      <w:bodyDiv w:val="1"/>
      <w:marLeft w:val="0"/>
      <w:marRight w:val="0"/>
      <w:marTop w:val="0"/>
      <w:marBottom w:val="0"/>
      <w:divBdr>
        <w:top w:val="none" w:sz="0" w:space="0" w:color="auto"/>
        <w:left w:val="none" w:sz="0" w:space="0" w:color="auto"/>
        <w:bottom w:val="none" w:sz="0" w:space="0" w:color="auto"/>
        <w:right w:val="none" w:sz="0" w:space="0" w:color="auto"/>
      </w:divBdr>
    </w:div>
    <w:div w:id="788088358">
      <w:bodyDiv w:val="1"/>
      <w:marLeft w:val="0"/>
      <w:marRight w:val="0"/>
      <w:marTop w:val="0"/>
      <w:marBottom w:val="0"/>
      <w:divBdr>
        <w:top w:val="none" w:sz="0" w:space="0" w:color="auto"/>
        <w:left w:val="none" w:sz="0" w:space="0" w:color="auto"/>
        <w:bottom w:val="none" w:sz="0" w:space="0" w:color="auto"/>
        <w:right w:val="none" w:sz="0" w:space="0" w:color="auto"/>
      </w:divBdr>
    </w:div>
    <w:div w:id="788277357">
      <w:bodyDiv w:val="1"/>
      <w:marLeft w:val="0"/>
      <w:marRight w:val="0"/>
      <w:marTop w:val="0"/>
      <w:marBottom w:val="0"/>
      <w:divBdr>
        <w:top w:val="none" w:sz="0" w:space="0" w:color="auto"/>
        <w:left w:val="none" w:sz="0" w:space="0" w:color="auto"/>
        <w:bottom w:val="none" w:sz="0" w:space="0" w:color="auto"/>
        <w:right w:val="none" w:sz="0" w:space="0" w:color="auto"/>
      </w:divBdr>
    </w:div>
    <w:div w:id="789544171">
      <w:bodyDiv w:val="1"/>
      <w:marLeft w:val="0"/>
      <w:marRight w:val="0"/>
      <w:marTop w:val="0"/>
      <w:marBottom w:val="0"/>
      <w:divBdr>
        <w:top w:val="none" w:sz="0" w:space="0" w:color="auto"/>
        <w:left w:val="none" w:sz="0" w:space="0" w:color="auto"/>
        <w:bottom w:val="none" w:sz="0" w:space="0" w:color="auto"/>
        <w:right w:val="none" w:sz="0" w:space="0" w:color="auto"/>
      </w:divBdr>
    </w:div>
    <w:div w:id="789786728">
      <w:bodyDiv w:val="1"/>
      <w:marLeft w:val="0"/>
      <w:marRight w:val="0"/>
      <w:marTop w:val="0"/>
      <w:marBottom w:val="0"/>
      <w:divBdr>
        <w:top w:val="none" w:sz="0" w:space="0" w:color="auto"/>
        <w:left w:val="none" w:sz="0" w:space="0" w:color="auto"/>
        <w:bottom w:val="none" w:sz="0" w:space="0" w:color="auto"/>
        <w:right w:val="none" w:sz="0" w:space="0" w:color="auto"/>
      </w:divBdr>
    </w:div>
    <w:div w:id="791827593">
      <w:bodyDiv w:val="1"/>
      <w:marLeft w:val="0"/>
      <w:marRight w:val="0"/>
      <w:marTop w:val="0"/>
      <w:marBottom w:val="0"/>
      <w:divBdr>
        <w:top w:val="none" w:sz="0" w:space="0" w:color="auto"/>
        <w:left w:val="none" w:sz="0" w:space="0" w:color="auto"/>
        <w:bottom w:val="none" w:sz="0" w:space="0" w:color="auto"/>
        <w:right w:val="none" w:sz="0" w:space="0" w:color="auto"/>
      </w:divBdr>
    </w:div>
    <w:div w:id="791938874">
      <w:bodyDiv w:val="1"/>
      <w:marLeft w:val="0"/>
      <w:marRight w:val="0"/>
      <w:marTop w:val="0"/>
      <w:marBottom w:val="0"/>
      <w:divBdr>
        <w:top w:val="none" w:sz="0" w:space="0" w:color="auto"/>
        <w:left w:val="none" w:sz="0" w:space="0" w:color="auto"/>
        <w:bottom w:val="none" w:sz="0" w:space="0" w:color="auto"/>
        <w:right w:val="none" w:sz="0" w:space="0" w:color="auto"/>
      </w:divBdr>
    </w:div>
    <w:div w:id="793713552">
      <w:bodyDiv w:val="1"/>
      <w:marLeft w:val="0"/>
      <w:marRight w:val="0"/>
      <w:marTop w:val="0"/>
      <w:marBottom w:val="0"/>
      <w:divBdr>
        <w:top w:val="none" w:sz="0" w:space="0" w:color="auto"/>
        <w:left w:val="none" w:sz="0" w:space="0" w:color="auto"/>
        <w:bottom w:val="none" w:sz="0" w:space="0" w:color="auto"/>
        <w:right w:val="none" w:sz="0" w:space="0" w:color="auto"/>
      </w:divBdr>
    </w:div>
    <w:div w:id="794056636">
      <w:bodyDiv w:val="1"/>
      <w:marLeft w:val="0"/>
      <w:marRight w:val="0"/>
      <w:marTop w:val="0"/>
      <w:marBottom w:val="0"/>
      <w:divBdr>
        <w:top w:val="none" w:sz="0" w:space="0" w:color="auto"/>
        <w:left w:val="none" w:sz="0" w:space="0" w:color="auto"/>
        <w:bottom w:val="none" w:sz="0" w:space="0" w:color="auto"/>
        <w:right w:val="none" w:sz="0" w:space="0" w:color="auto"/>
      </w:divBdr>
    </w:div>
    <w:div w:id="794906327">
      <w:bodyDiv w:val="1"/>
      <w:marLeft w:val="0"/>
      <w:marRight w:val="0"/>
      <w:marTop w:val="0"/>
      <w:marBottom w:val="0"/>
      <w:divBdr>
        <w:top w:val="none" w:sz="0" w:space="0" w:color="auto"/>
        <w:left w:val="none" w:sz="0" w:space="0" w:color="auto"/>
        <w:bottom w:val="none" w:sz="0" w:space="0" w:color="auto"/>
        <w:right w:val="none" w:sz="0" w:space="0" w:color="auto"/>
      </w:divBdr>
    </w:div>
    <w:div w:id="794984017">
      <w:bodyDiv w:val="1"/>
      <w:marLeft w:val="0"/>
      <w:marRight w:val="0"/>
      <w:marTop w:val="0"/>
      <w:marBottom w:val="0"/>
      <w:divBdr>
        <w:top w:val="none" w:sz="0" w:space="0" w:color="auto"/>
        <w:left w:val="none" w:sz="0" w:space="0" w:color="auto"/>
        <w:bottom w:val="none" w:sz="0" w:space="0" w:color="auto"/>
        <w:right w:val="none" w:sz="0" w:space="0" w:color="auto"/>
      </w:divBdr>
    </w:div>
    <w:div w:id="795218837">
      <w:bodyDiv w:val="1"/>
      <w:marLeft w:val="0"/>
      <w:marRight w:val="0"/>
      <w:marTop w:val="0"/>
      <w:marBottom w:val="0"/>
      <w:divBdr>
        <w:top w:val="none" w:sz="0" w:space="0" w:color="auto"/>
        <w:left w:val="none" w:sz="0" w:space="0" w:color="auto"/>
        <w:bottom w:val="none" w:sz="0" w:space="0" w:color="auto"/>
        <w:right w:val="none" w:sz="0" w:space="0" w:color="auto"/>
      </w:divBdr>
    </w:div>
    <w:div w:id="795803682">
      <w:bodyDiv w:val="1"/>
      <w:marLeft w:val="0"/>
      <w:marRight w:val="0"/>
      <w:marTop w:val="0"/>
      <w:marBottom w:val="0"/>
      <w:divBdr>
        <w:top w:val="none" w:sz="0" w:space="0" w:color="auto"/>
        <w:left w:val="none" w:sz="0" w:space="0" w:color="auto"/>
        <w:bottom w:val="none" w:sz="0" w:space="0" w:color="auto"/>
        <w:right w:val="none" w:sz="0" w:space="0" w:color="auto"/>
      </w:divBdr>
    </w:div>
    <w:div w:id="796991418">
      <w:bodyDiv w:val="1"/>
      <w:marLeft w:val="0"/>
      <w:marRight w:val="0"/>
      <w:marTop w:val="0"/>
      <w:marBottom w:val="0"/>
      <w:divBdr>
        <w:top w:val="none" w:sz="0" w:space="0" w:color="auto"/>
        <w:left w:val="none" w:sz="0" w:space="0" w:color="auto"/>
        <w:bottom w:val="none" w:sz="0" w:space="0" w:color="auto"/>
        <w:right w:val="none" w:sz="0" w:space="0" w:color="auto"/>
      </w:divBdr>
    </w:div>
    <w:div w:id="800609279">
      <w:bodyDiv w:val="1"/>
      <w:marLeft w:val="0"/>
      <w:marRight w:val="0"/>
      <w:marTop w:val="0"/>
      <w:marBottom w:val="0"/>
      <w:divBdr>
        <w:top w:val="none" w:sz="0" w:space="0" w:color="auto"/>
        <w:left w:val="none" w:sz="0" w:space="0" w:color="auto"/>
        <w:bottom w:val="none" w:sz="0" w:space="0" w:color="auto"/>
        <w:right w:val="none" w:sz="0" w:space="0" w:color="auto"/>
      </w:divBdr>
    </w:div>
    <w:div w:id="802650406">
      <w:bodyDiv w:val="1"/>
      <w:marLeft w:val="0"/>
      <w:marRight w:val="0"/>
      <w:marTop w:val="0"/>
      <w:marBottom w:val="0"/>
      <w:divBdr>
        <w:top w:val="none" w:sz="0" w:space="0" w:color="auto"/>
        <w:left w:val="none" w:sz="0" w:space="0" w:color="auto"/>
        <w:bottom w:val="none" w:sz="0" w:space="0" w:color="auto"/>
        <w:right w:val="none" w:sz="0" w:space="0" w:color="auto"/>
      </w:divBdr>
    </w:div>
    <w:div w:id="803038243">
      <w:bodyDiv w:val="1"/>
      <w:marLeft w:val="0"/>
      <w:marRight w:val="0"/>
      <w:marTop w:val="0"/>
      <w:marBottom w:val="0"/>
      <w:divBdr>
        <w:top w:val="none" w:sz="0" w:space="0" w:color="auto"/>
        <w:left w:val="none" w:sz="0" w:space="0" w:color="auto"/>
        <w:bottom w:val="none" w:sz="0" w:space="0" w:color="auto"/>
        <w:right w:val="none" w:sz="0" w:space="0" w:color="auto"/>
      </w:divBdr>
    </w:div>
    <w:div w:id="803079990">
      <w:bodyDiv w:val="1"/>
      <w:marLeft w:val="0"/>
      <w:marRight w:val="0"/>
      <w:marTop w:val="0"/>
      <w:marBottom w:val="0"/>
      <w:divBdr>
        <w:top w:val="none" w:sz="0" w:space="0" w:color="auto"/>
        <w:left w:val="none" w:sz="0" w:space="0" w:color="auto"/>
        <w:bottom w:val="none" w:sz="0" w:space="0" w:color="auto"/>
        <w:right w:val="none" w:sz="0" w:space="0" w:color="auto"/>
      </w:divBdr>
    </w:div>
    <w:div w:id="803620415">
      <w:bodyDiv w:val="1"/>
      <w:marLeft w:val="0"/>
      <w:marRight w:val="0"/>
      <w:marTop w:val="0"/>
      <w:marBottom w:val="0"/>
      <w:divBdr>
        <w:top w:val="none" w:sz="0" w:space="0" w:color="auto"/>
        <w:left w:val="none" w:sz="0" w:space="0" w:color="auto"/>
        <w:bottom w:val="none" w:sz="0" w:space="0" w:color="auto"/>
        <w:right w:val="none" w:sz="0" w:space="0" w:color="auto"/>
      </w:divBdr>
    </w:div>
    <w:div w:id="803741327">
      <w:bodyDiv w:val="1"/>
      <w:marLeft w:val="0"/>
      <w:marRight w:val="0"/>
      <w:marTop w:val="0"/>
      <w:marBottom w:val="0"/>
      <w:divBdr>
        <w:top w:val="none" w:sz="0" w:space="0" w:color="auto"/>
        <w:left w:val="none" w:sz="0" w:space="0" w:color="auto"/>
        <w:bottom w:val="none" w:sz="0" w:space="0" w:color="auto"/>
        <w:right w:val="none" w:sz="0" w:space="0" w:color="auto"/>
      </w:divBdr>
    </w:div>
    <w:div w:id="803893516">
      <w:bodyDiv w:val="1"/>
      <w:marLeft w:val="0"/>
      <w:marRight w:val="0"/>
      <w:marTop w:val="0"/>
      <w:marBottom w:val="0"/>
      <w:divBdr>
        <w:top w:val="none" w:sz="0" w:space="0" w:color="auto"/>
        <w:left w:val="none" w:sz="0" w:space="0" w:color="auto"/>
        <w:bottom w:val="none" w:sz="0" w:space="0" w:color="auto"/>
        <w:right w:val="none" w:sz="0" w:space="0" w:color="auto"/>
      </w:divBdr>
    </w:div>
    <w:div w:id="804348243">
      <w:bodyDiv w:val="1"/>
      <w:marLeft w:val="0"/>
      <w:marRight w:val="0"/>
      <w:marTop w:val="0"/>
      <w:marBottom w:val="0"/>
      <w:divBdr>
        <w:top w:val="none" w:sz="0" w:space="0" w:color="auto"/>
        <w:left w:val="none" w:sz="0" w:space="0" w:color="auto"/>
        <w:bottom w:val="none" w:sz="0" w:space="0" w:color="auto"/>
        <w:right w:val="none" w:sz="0" w:space="0" w:color="auto"/>
      </w:divBdr>
    </w:div>
    <w:div w:id="807355969">
      <w:bodyDiv w:val="1"/>
      <w:marLeft w:val="0"/>
      <w:marRight w:val="0"/>
      <w:marTop w:val="0"/>
      <w:marBottom w:val="0"/>
      <w:divBdr>
        <w:top w:val="none" w:sz="0" w:space="0" w:color="auto"/>
        <w:left w:val="none" w:sz="0" w:space="0" w:color="auto"/>
        <w:bottom w:val="none" w:sz="0" w:space="0" w:color="auto"/>
        <w:right w:val="none" w:sz="0" w:space="0" w:color="auto"/>
      </w:divBdr>
    </w:div>
    <w:div w:id="807938055">
      <w:bodyDiv w:val="1"/>
      <w:marLeft w:val="0"/>
      <w:marRight w:val="0"/>
      <w:marTop w:val="0"/>
      <w:marBottom w:val="0"/>
      <w:divBdr>
        <w:top w:val="none" w:sz="0" w:space="0" w:color="auto"/>
        <w:left w:val="none" w:sz="0" w:space="0" w:color="auto"/>
        <w:bottom w:val="none" w:sz="0" w:space="0" w:color="auto"/>
        <w:right w:val="none" w:sz="0" w:space="0" w:color="auto"/>
      </w:divBdr>
    </w:div>
    <w:div w:id="813184120">
      <w:bodyDiv w:val="1"/>
      <w:marLeft w:val="0"/>
      <w:marRight w:val="0"/>
      <w:marTop w:val="0"/>
      <w:marBottom w:val="0"/>
      <w:divBdr>
        <w:top w:val="none" w:sz="0" w:space="0" w:color="auto"/>
        <w:left w:val="none" w:sz="0" w:space="0" w:color="auto"/>
        <w:bottom w:val="none" w:sz="0" w:space="0" w:color="auto"/>
        <w:right w:val="none" w:sz="0" w:space="0" w:color="auto"/>
      </w:divBdr>
    </w:div>
    <w:div w:id="814029009">
      <w:bodyDiv w:val="1"/>
      <w:marLeft w:val="0"/>
      <w:marRight w:val="0"/>
      <w:marTop w:val="0"/>
      <w:marBottom w:val="0"/>
      <w:divBdr>
        <w:top w:val="none" w:sz="0" w:space="0" w:color="auto"/>
        <w:left w:val="none" w:sz="0" w:space="0" w:color="auto"/>
        <w:bottom w:val="none" w:sz="0" w:space="0" w:color="auto"/>
        <w:right w:val="none" w:sz="0" w:space="0" w:color="auto"/>
      </w:divBdr>
    </w:div>
    <w:div w:id="817847372">
      <w:bodyDiv w:val="1"/>
      <w:marLeft w:val="0"/>
      <w:marRight w:val="0"/>
      <w:marTop w:val="0"/>
      <w:marBottom w:val="0"/>
      <w:divBdr>
        <w:top w:val="none" w:sz="0" w:space="0" w:color="auto"/>
        <w:left w:val="none" w:sz="0" w:space="0" w:color="auto"/>
        <w:bottom w:val="none" w:sz="0" w:space="0" w:color="auto"/>
        <w:right w:val="none" w:sz="0" w:space="0" w:color="auto"/>
      </w:divBdr>
    </w:div>
    <w:div w:id="819276348">
      <w:bodyDiv w:val="1"/>
      <w:marLeft w:val="0"/>
      <w:marRight w:val="0"/>
      <w:marTop w:val="0"/>
      <w:marBottom w:val="0"/>
      <w:divBdr>
        <w:top w:val="none" w:sz="0" w:space="0" w:color="auto"/>
        <w:left w:val="none" w:sz="0" w:space="0" w:color="auto"/>
        <w:bottom w:val="none" w:sz="0" w:space="0" w:color="auto"/>
        <w:right w:val="none" w:sz="0" w:space="0" w:color="auto"/>
      </w:divBdr>
    </w:div>
    <w:div w:id="822038673">
      <w:bodyDiv w:val="1"/>
      <w:marLeft w:val="0"/>
      <w:marRight w:val="0"/>
      <w:marTop w:val="0"/>
      <w:marBottom w:val="0"/>
      <w:divBdr>
        <w:top w:val="none" w:sz="0" w:space="0" w:color="auto"/>
        <w:left w:val="none" w:sz="0" w:space="0" w:color="auto"/>
        <w:bottom w:val="none" w:sz="0" w:space="0" w:color="auto"/>
        <w:right w:val="none" w:sz="0" w:space="0" w:color="auto"/>
      </w:divBdr>
    </w:div>
    <w:div w:id="826478612">
      <w:bodyDiv w:val="1"/>
      <w:marLeft w:val="0"/>
      <w:marRight w:val="0"/>
      <w:marTop w:val="0"/>
      <w:marBottom w:val="0"/>
      <w:divBdr>
        <w:top w:val="none" w:sz="0" w:space="0" w:color="auto"/>
        <w:left w:val="none" w:sz="0" w:space="0" w:color="auto"/>
        <w:bottom w:val="none" w:sz="0" w:space="0" w:color="auto"/>
        <w:right w:val="none" w:sz="0" w:space="0" w:color="auto"/>
      </w:divBdr>
    </w:div>
    <w:div w:id="826479519">
      <w:bodyDiv w:val="1"/>
      <w:marLeft w:val="0"/>
      <w:marRight w:val="0"/>
      <w:marTop w:val="0"/>
      <w:marBottom w:val="0"/>
      <w:divBdr>
        <w:top w:val="none" w:sz="0" w:space="0" w:color="auto"/>
        <w:left w:val="none" w:sz="0" w:space="0" w:color="auto"/>
        <w:bottom w:val="none" w:sz="0" w:space="0" w:color="auto"/>
        <w:right w:val="none" w:sz="0" w:space="0" w:color="auto"/>
      </w:divBdr>
    </w:div>
    <w:div w:id="826867939">
      <w:bodyDiv w:val="1"/>
      <w:marLeft w:val="0"/>
      <w:marRight w:val="0"/>
      <w:marTop w:val="0"/>
      <w:marBottom w:val="0"/>
      <w:divBdr>
        <w:top w:val="none" w:sz="0" w:space="0" w:color="auto"/>
        <w:left w:val="none" w:sz="0" w:space="0" w:color="auto"/>
        <w:bottom w:val="none" w:sz="0" w:space="0" w:color="auto"/>
        <w:right w:val="none" w:sz="0" w:space="0" w:color="auto"/>
      </w:divBdr>
    </w:div>
    <w:div w:id="827286897">
      <w:bodyDiv w:val="1"/>
      <w:marLeft w:val="0"/>
      <w:marRight w:val="0"/>
      <w:marTop w:val="0"/>
      <w:marBottom w:val="0"/>
      <w:divBdr>
        <w:top w:val="none" w:sz="0" w:space="0" w:color="auto"/>
        <w:left w:val="none" w:sz="0" w:space="0" w:color="auto"/>
        <w:bottom w:val="none" w:sz="0" w:space="0" w:color="auto"/>
        <w:right w:val="none" w:sz="0" w:space="0" w:color="auto"/>
      </w:divBdr>
    </w:div>
    <w:div w:id="828792009">
      <w:bodyDiv w:val="1"/>
      <w:marLeft w:val="0"/>
      <w:marRight w:val="0"/>
      <w:marTop w:val="0"/>
      <w:marBottom w:val="0"/>
      <w:divBdr>
        <w:top w:val="none" w:sz="0" w:space="0" w:color="auto"/>
        <w:left w:val="none" w:sz="0" w:space="0" w:color="auto"/>
        <w:bottom w:val="none" w:sz="0" w:space="0" w:color="auto"/>
        <w:right w:val="none" w:sz="0" w:space="0" w:color="auto"/>
      </w:divBdr>
    </w:div>
    <w:div w:id="829372524">
      <w:bodyDiv w:val="1"/>
      <w:marLeft w:val="0"/>
      <w:marRight w:val="0"/>
      <w:marTop w:val="0"/>
      <w:marBottom w:val="0"/>
      <w:divBdr>
        <w:top w:val="none" w:sz="0" w:space="0" w:color="auto"/>
        <w:left w:val="none" w:sz="0" w:space="0" w:color="auto"/>
        <w:bottom w:val="none" w:sz="0" w:space="0" w:color="auto"/>
        <w:right w:val="none" w:sz="0" w:space="0" w:color="auto"/>
      </w:divBdr>
    </w:div>
    <w:div w:id="832262889">
      <w:bodyDiv w:val="1"/>
      <w:marLeft w:val="0"/>
      <w:marRight w:val="0"/>
      <w:marTop w:val="0"/>
      <w:marBottom w:val="0"/>
      <w:divBdr>
        <w:top w:val="none" w:sz="0" w:space="0" w:color="auto"/>
        <w:left w:val="none" w:sz="0" w:space="0" w:color="auto"/>
        <w:bottom w:val="none" w:sz="0" w:space="0" w:color="auto"/>
        <w:right w:val="none" w:sz="0" w:space="0" w:color="auto"/>
      </w:divBdr>
    </w:div>
    <w:div w:id="833028340">
      <w:bodyDiv w:val="1"/>
      <w:marLeft w:val="0"/>
      <w:marRight w:val="0"/>
      <w:marTop w:val="0"/>
      <w:marBottom w:val="0"/>
      <w:divBdr>
        <w:top w:val="none" w:sz="0" w:space="0" w:color="auto"/>
        <w:left w:val="none" w:sz="0" w:space="0" w:color="auto"/>
        <w:bottom w:val="none" w:sz="0" w:space="0" w:color="auto"/>
        <w:right w:val="none" w:sz="0" w:space="0" w:color="auto"/>
      </w:divBdr>
    </w:div>
    <w:div w:id="834953809">
      <w:bodyDiv w:val="1"/>
      <w:marLeft w:val="0"/>
      <w:marRight w:val="0"/>
      <w:marTop w:val="0"/>
      <w:marBottom w:val="0"/>
      <w:divBdr>
        <w:top w:val="none" w:sz="0" w:space="0" w:color="auto"/>
        <w:left w:val="none" w:sz="0" w:space="0" w:color="auto"/>
        <w:bottom w:val="none" w:sz="0" w:space="0" w:color="auto"/>
        <w:right w:val="none" w:sz="0" w:space="0" w:color="auto"/>
      </w:divBdr>
    </w:div>
    <w:div w:id="834960008">
      <w:bodyDiv w:val="1"/>
      <w:marLeft w:val="0"/>
      <w:marRight w:val="0"/>
      <w:marTop w:val="0"/>
      <w:marBottom w:val="0"/>
      <w:divBdr>
        <w:top w:val="none" w:sz="0" w:space="0" w:color="auto"/>
        <w:left w:val="none" w:sz="0" w:space="0" w:color="auto"/>
        <w:bottom w:val="none" w:sz="0" w:space="0" w:color="auto"/>
        <w:right w:val="none" w:sz="0" w:space="0" w:color="auto"/>
      </w:divBdr>
    </w:div>
    <w:div w:id="836189495">
      <w:bodyDiv w:val="1"/>
      <w:marLeft w:val="0"/>
      <w:marRight w:val="0"/>
      <w:marTop w:val="0"/>
      <w:marBottom w:val="0"/>
      <w:divBdr>
        <w:top w:val="none" w:sz="0" w:space="0" w:color="auto"/>
        <w:left w:val="none" w:sz="0" w:space="0" w:color="auto"/>
        <w:bottom w:val="none" w:sz="0" w:space="0" w:color="auto"/>
        <w:right w:val="none" w:sz="0" w:space="0" w:color="auto"/>
      </w:divBdr>
    </w:div>
    <w:div w:id="840048202">
      <w:bodyDiv w:val="1"/>
      <w:marLeft w:val="0"/>
      <w:marRight w:val="0"/>
      <w:marTop w:val="0"/>
      <w:marBottom w:val="0"/>
      <w:divBdr>
        <w:top w:val="none" w:sz="0" w:space="0" w:color="auto"/>
        <w:left w:val="none" w:sz="0" w:space="0" w:color="auto"/>
        <w:bottom w:val="none" w:sz="0" w:space="0" w:color="auto"/>
        <w:right w:val="none" w:sz="0" w:space="0" w:color="auto"/>
      </w:divBdr>
    </w:div>
    <w:div w:id="840899742">
      <w:bodyDiv w:val="1"/>
      <w:marLeft w:val="0"/>
      <w:marRight w:val="0"/>
      <w:marTop w:val="0"/>
      <w:marBottom w:val="0"/>
      <w:divBdr>
        <w:top w:val="none" w:sz="0" w:space="0" w:color="auto"/>
        <w:left w:val="none" w:sz="0" w:space="0" w:color="auto"/>
        <w:bottom w:val="none" w:sz="0" w:space="0" w:color="auto"/>
        <w:right w:val="none" w:sz="0" w:space="0" w:color="auto"/>
      </w:divBdr>
    </w:div>
    <w:div w:id="841091492">
      <w:bodyDiv w:val="1"/>
      <w:marLeft w:val="0"/>
      <w:marRight w:val="0"/>
      <w:marTop w:val="0"/>
      <w:marBottom w:val="0"/>
      <w:divBdr>
        <w:top w:val="none" w:sz="0" w:space="0" w:color="auto"/>
        <w:left w:val="none" w:sz="0" w:space="0" w:color="auto"/>
        <w:bottom w:val="none" w:sz="0" w:space="0" w:color="auto"/>
        <w:right w:val="none" w:sz="0" w:space="0" w:color="auto"/>
      </w:divBdr>
    </w:div>
    <w:div w:id="841241209">
      <w:bodyDiv w:val="1"/>
      <w:marLeft w:val="0"/>
      <w:marRight w:val="0"/>
      <w:marTop w:val="0"/>
      <w:marBottom w:val="0"/>
      <w:divBdr>
        <w:top w:val="none" w:sz="0" w:space="0" w:color="auto"/>
        <w:left w:val="none" w:sz="0" w:space="0" w:color="auto"/>
        <w:bottom w:val="none" w:sz="0" w:space="0" w:color="auto"/>
        <w:right w:val="none" w:sz="0" w:space="0" w:color="auto"/>
      </w:divBdr>
    </w:div>
    <w:div w:id="842474486">
      <w:bodyDiv w:val="1"/>
      <w:marLeft w:val="0"/>
      <w:marRight w:val="0"/>
      <w:marTop w:val="0"/>
      <w:marBottom w:val="0"/>
      <w:divBdr>
        <w:top w:val="none" w:sz="0" w:space="0" w:color="auto"/>
        <w:left w:val="none" w:sz="0" w:space="0" w:color="auto"/>
        <w:bottom w:val="none" w:sz="0" w:space="0" w:color="auto"/>
        <w:right w:val="none" w:sz="0" w:space="0" w:color="auto"/>
      </w:divBdr>
    </w:div>
    <w:div w:id="842931880">
      <w:bodyDiv w:val="1"/>
      <w:marLeft w:val="0"/>
      <w:marRight w:val="0"/>
      <w:marTop w:val="0"/>
      <w:marBottom w:val="0"/>
      <w:divBdr>
        <w:top w:val="none" w:sz="0" w:space="0" w:color="auto"/>
        <w:left w:val="none" w:sz="0" w:space="0" w:color="auto"/>
        <w:bottom w:val="none" w:sz="0" w:space="0" w:color="auto"/>
        <w:right w:val="none" w:sz="0" w:space="0" w:color="auto"/>
      </w:divBdr>
    </w:div>
    <w:div w:id="843010853">
      <w:bodyDiv w:val="1"/>
      <w:marLeft w:val="0"/>
      <w:marRight w:val="0"/>
      <w:marTop w:val="0"/>
      <w:marBottom w:val="0"/>
      <w:divBdr>
        <w:top w:val="none" w:sz="0" w:space="0" w:color="auto"/>
        <w:left w:val="none" w:sz="0" w:space="0" w:color="auto"/>
        <w:bottom w:val="none" w:sz="0" w:space="0" w:color="auto"/>
        <w:right w:val="none" w:sz="0" w:space="0" w:color="auto"/>
      </w:divBdr>
    </w:div>
    <w:div w:id="845171118">
      <w:bodyDiv w:val="1"/>
      <w:marLeft w:val="0"/>
      <w:marRight w:val="0"/>
      <w:marTop w:val="0"/>
      <w:marBottom w:val="0"/>
      <w:divBdr>
        <w:top w:val="none" w:sz="0" w:space="0" w:color="auto"/>
        <w:left w:val="none" w:sz="0" w:space="0" w:color="auto"/>
        <w:bottom w:val="none" w:sz="0" w:space="0" w:color="auto"/>
        <w:right w:val="none" w:sz="0" w:space="0" w:color="auto"/>
      </w:divBdr>
    </w:div>
    <w:div w:id="849224905">
      <w:bodyDiv w:val="1"/>
      <w:marLeft w:val="0"/>
      <w:marRight w:val="0"/>
      <w:marTop w:val="0"/>
      <w:marBottom w:val="0"/>
      <w:divBdr>
        <w:top w:val="none" w:sz="0" w:space="0" w:color="auto"/>
        <w:left w:val="none" w:sz="0" w:space="0" w:color="auto"/>
        <w:bottom w:val="none" w:sz="0" w:space="0" w:color="auto"/>
        <w:right w:val="none" w:sz="0" w:space="0" w:color="auto"/>
      </w:divBdr>
    </w:div>
    <w:div w:id="851577256">
      <w:bodyDiv w:val="1"/>
      <w:marLeft w:val="0"/>
      <w:marRight w:val="0"/>
      <w:marTop w:val="0"/>
      <w:marBottom w:val="0"/>
      <w:divBdr>
        <w:top w:val="none" w:sz="0" w:space="0" w:color="auto"/>
        <w:left w:val="none" w:sz="0" w:space="0" w:color="auto"/>
        <w:bottom w:val="none" w:sz="0" w:space="0" w:color="auto"/>
        <w:right w:val="none" w:sz="0" w:space="0" w:color="auto"/>
      </w:divBdr>
    </w:div>
    <w:div w:id="851795917">
      <w:bodyDiv w:val="1"/>
      <w:marLeft w:val="0"/>
      <w:marRight w:val="0"/>
      <w:marTop w:val="0"/>
      <w:marBottom w:val="0"/>
      <w:divBdr>
        <w:top w:val="none" w:sz="0" w:space="0" w:color="auto"/>
        <w:left w:val="none" w:sz="0" w:space="0" w:color="auto"/>
        <w:bottom w:val="none" w:sz="0" w:space="0" w:color="auto"/>
        <w:right w:val="none" w:sz="0" w:space="0" w:color="auto"/>
      </w:divBdr>
    </w:div>
    <w:div w:id="852766100">
      <w:bodyDiv w:val="1"/>
      <w:marLeft w:val="0"/>
      <w:marRight w:val="0"/>
      <w:marTop w:val="0"/>
      <w:marBottom w:val="0"/>
      <w:divBdr>
        <w:top w:val="none" w:sz="0" w:space="0" w:color="auto"/>
        <w:left w:val="none" w:sz="0" w:space="0" w:color="auto"/>
        <w:bottom w:val="none" w:sz="0" w:space="0" w:color="auto"/>
        <w:right w:val="none" w:sz="0" w:space="0" w:color="auto"/>
      </w:divBdr>
    </w:div>
    <w:div w:id="854198308">
      <w:bodyDiv w:val="1"/>
      <w:marLeft w:val="0"/>
      <w:marRight w:val="0"/>
      <w:marTop w:val="0"/>
      <w:marBottom w:val="0"/>
      <w:divBdr>
        <w:top w:val="none" w:sz="0" w:space="0" w:color="auto"/>
        <w:left w:val="none" w:sz="0" w:space="0" w:color="auto"/>
        <w:bottom w:val="none" w:sz="0" w:space="0" w:color="auto"/>
        <w:right w:val="none" w:sz="0" w:space="0" w:color="auto"/>
      </w:divBdr>
    </w:div>
    <w:div w:id="855731414">
      <w:bodyDiv w:val="1"/>
      <w:marLeft w:val="0"/>
      <w:marRight w:val="0"/>
      <w:marTop w:val="0"/>
      <w:marBottom w:val="0"/>
      <w:divBdr>
        <w:top w:val="none" w:sz="0" w:space="0" w:color="auto"/>
        <w:left w:val="none" w:sz="0" w:space="0" w:color="auto"/>
        <w:bottom w:val="none" w:sz="0" w:space="0" w:color="auto"/>
        <w:right w:val="none" w:sz="0" w:space="0" w:color="auto"/>
      </w:divBdr>
    </w:div>
    <w:div w:id="858549971">
      <w:bodyDiv w:val="1"/>
      <w:marLeft w:val="0"/>
      <w:marRight w:val="0"/>
      <w:marTop w:val="0"/>
      <w:marBottom w:val="0"/>
      <w:divBdr>
        <w:top w:val="none" w:sz="0" w:space="0" w:color="auto"/>
        <w:left w:val="none" w:sz="0" w:space="0" w:color="auto"/>
        <w:bottom w:val="none" w:sz="0" w:space="0" w:color="auto"/>
        <w:right w:val="none" w:sz="0" w:space="0" w:color="auto"/>
      </w:divBdr>
    </w:div>
    <w:div w:id="859507965">
      <w:bodyDiv w:val="1"/>
      <w:marLeft w:val="0"/>
      <w:marRight w:val="0"/>
      <w:marTop w:val="0"/>
      <w:marBottom w:val="0"/>
      <w:divBdr>
        <w:top w:val="none" w:sz="0" w:space="0" w:color="auto"/>
        <w:left w:val="none" w:sz="0" w:space="0" w:color="auto"/>
        <w:bottom w:val="none" w:sz="0" w:space="0" w:color="auto"/>
        <w:right w:val="none" w:sz="0" w:space="0" w:color="auto"/>
      </w:divBdr>
    </w:div>
    <w:div w:id="860582584">
      <w:bodyDiv w:val="1"/>
      <w:marLeft w:val="0"/>
      <w:marRight w:val="0"/>
      <w:marTop w:val="0"/>
      <w:marBottom w:val="0"/>
      <w:divBdr>
        <w:top w:val="none" w:sz="0" w:space="0" w:color="auto"/>
        <w:left w:val="none" w:sz="0" w:space="0" w:color="auto"/>
        <w:bottom w:val="none" w:sz="0" w:space="0" w:color="auto"/>
        <w:right w:val="none" w:sz="0" w:space="0" w:color="auto"/>
      </w:divBdr>
    </w:div>
    <w:div w:id="860827246">
      <w:bodyDiv w:val="1"/>
      <w:marLeft w:val="0"/>
      <w:marRight w:val="0"/>
      <w:marTop w:val="0"/>
      <w:marBottom w:val="0"/>
      <w:divBdr>
        <w:top w:val="none" w:sz="0" w:space="0" w:color="auto"/>
        <w:left w:val="none" w:sz="0" w:space="0" w:color="auto"/>
        <w:bottom w:val="none" w:sz="0" w:space="0" w:color="auto"/>
        <w:right w:val="none" w:sz="0" w:space="0" w:color="auto"/>
      </w:divBdr>
    </w:div>
    <w:div w:id="861631774">
      <w:bodyDiv w:val="1"/>
      <w:marLeft w:val="0"/>
      <w:marRight w:val="0"/>
      <w:marTop w:val="0"/>
      <w:marBottom w:val="0"/>
      <w:divBdr>
        <w:top w:val="none" w:sz="0" w:space="0" w:color="auto"/>
        <w:left w:val="none" w:sz="0" w:space="0" w:color="auto"/>
        <w:bottom w:val="none" w:sz="0" w:space="0" w:color="auto"/>
        <w:right w:val="none" w:sz="0" w:space="0" w:color="auto"/>
      </w:divBdr>
    </w:div>
    <w:div w:id="863901674">
      <w:bodyDiv w:val="1"/>
      <w:marLeft w:val="0"/>
      <w:marRight w:val="0"/>
      <w:marTop w:val="0"/>
      <w:marBottom w:val="0"/>
      <w:divBdr>
        <w:top w:val="none" w:sz="0" w:space="0" w:color="auto"/>
        <w:left w:val="none" w:sz="0" w:space="0" w:color="auto"/>
        <w:bottom w:val="none" w:sz="0" w:space="0" w:color="auto"/>
        <w:right w:val="none" w:sz="0" w:space="0" w:color="auto"/>
      </w:divBdr>
    </w:div>
    <w:div w:id="864371419">
      <w:bodyDiv w:val="1"/>
      <w:marLeft w:val="0"/>
      <w:marRight w:val="0"/>
      <w:marTop w:val="0"/>
      <w:marBottom w:val="0"/>
      <w:divBdr>
        <w:top w:val="none" w:sz="0" w:space="0" w:color="auto"/>
        <w:left w:val="none" w:sz="0" w:space="0" w:color="auto"/>
        <w:bottom w:val="none" w:sz="0" w:space="0" w:color="auto"/>
        <w:right w:val="none" w:sz="0" w:space="0" w:color="auto"/>
      </w:divBdr>
    </w:div>
    <w:div w:id="865872217">
      <w:bodyDiv w:val="1"/>
      <w:marLeft w:val="0"/>
      <w:marRight w:val="0"/>
      <w:marTop w:val="0"/>
      <w:marBottom w:val="0"/>
      <w:divBdr>
        <w:top w:val="none" w:sz="0" w:space="0" w:color="auto"/>
        <w:left w:val="none" w:sz="0" w:space="0" w:color="auto"/>
        <w:bottom w:val="none" w:sz="0" w:space="0" w:color="auto"/>
        <w:right w:val="none" w:sz="0" w:space="0" w:color="auto"/>
      </w:divBdr>
    </w:div>
    <w:div w:id="866601330">
      <w:bodyDiv w:val="1"/>
      <w:marLeft w:val="0"/>
      <w:marRight w:val="0"/>
      <w:marTop w:val="0"/>
      <w:marBottom w:val="0"/>
      <w:divBdr>
        <w:top w:val="none" w:sz="0" w:space="0" w:color="auto"/>
        <w:left w:val="none" w:sz="0" w:space="0" w:color="auto"/>
        <w:bottom w:val="none" w:sz="0" w:space="0" w:color="auto"/>
        <w:right w:val="none" w:sz="0" w:space="0" w:color="auto"/>
      </w:divBdr>
    </w:div>
    <w:div w:id="868221997">
      <w:bodyDiv w:val="1"/>
      <w:marLeft w:val="0"/>
      <w:marRight w:val="0"/>
      <w:marTop w:val="0"/>
      <w:marBottom w:val="0"/>
      <w:divBdr>
        <w:top w:val="none" w:sz="0" w:space="0" w:color="auto"/>
        <w:left w:val="none" w:sz="0" w:space="0" w:color="auto"/>
        <w:bottom w:val="none" w:sz="0" w:space="0" w:color="auto"/>
        <w:right w:val="none" w:sz="0" w:space="0" w:color="auto"/>
      </w:divBdr>
    </w:div>
    <w:div w:id="869221944">
      <w:bodyDiv w:val="1"/>
      <w:marLeft w:val="0"/>
      <w:marRight w:val="0"/>
      <w:marTop w:val="0"/>
      <w:marBottom w:val="0"/>
      <w:divBdr>
        <w:top w:val="none" w:sz="0" w:space="0" w:color="auto"/>
        <w:left w:val="none" w:sz="0" w:space="0" w:color="auto"/>
        <w:bottom w:val="none" w:sz="0" w:space="0" w:color="auto"/>
        <w:right w:val="none" w:sz="0" w:space="0" w:color="auto"/>
      </w:divBdr>
    </w:div>
    <w:div w:id="869294723">
      <w:bodyDiv w:val="1"/>
      <w:marLeft w:val="0"/>
      <w:marRight w:val="0"/>
      <w:marTop w:val="0"/>
      <w:marBottom w:val="0"/>
      <w:divBdr>
        <w:top w:val="none" w:sz="0" w:space="0" w:color="auto"/>
        <w:left w:val="none" w:sz="0" w:space="0" w:color="auto"/>
        <w:bottom w:val="none" w:sz="0" w:space="0" w:color="auto"/>
        <w:right w:val="none" w:sz="0" w:space="0" w:color="auto"/>
      </w:divBdr>
    </w:div>
    <w:div w:id="874736957">
      <w:bodyDiv w:val="1"/>
      <w:marLeft w:val="0"/>
      <w:marRight w:val="0"/>
      <w:marTop w:val="0"/>
      <w:marBottom w:val="0"/>
      <w:divBdr>
        <w:top w:val="none" w:sz="0" w:space="0" w:color="auto"/>
        <w:left w:val="none" w:sz="0" w:space="0" w:color="auto"/>
        <w:bottom w:val="none" w:sz="0" w:space="0" w:color="auto"/>
        <w:right w:val="none" w:sz="0" w:space="0" w:color="auto"/>
      </w:divBdr>
    </w:div>
    <w:div w:id="874856289">
      <w:bodyDiv w:val="1"/>
      <w:marLeft w:val="0"/>
      <w:marRight w:val="0"/>
      <w:marTop w:val="0"/>
      <w:marBottom w:val="0"/>
      <w:divBdr>
        <w:top w:val="none" w:sz="0" w:space="0" w:color="auto"/>
        <w:left w:val="none" w:sz="0" w:space="0" w:color="auto"/>
        <w:bottom w:val="none" w:sz="0" w:space="0" w:color="auto"/>
        <w:right w:val="none" w:sz="0" w:space="0" w:color="auto"/>
      </w:divBdr>
    </w:div>
    <w:div w:id="875124057">
      <w:bodyDiv w:val="1"/>
      <w:marLeft w:val="0"/>
      <w:marRight w:val="0"/>
      <w:marTop w:val="0"/>
      <w:marBottom w:val="0"/>
      <w:divBdr>
        <w:top w:val="none" w:sz="0" w:space="0" w:color="auto"/>
        <w:left w:val="none" w:sz="0" w:space="0" w:color="auto"/>
        <w:bottom w:val="none" w:sz="0" w:space="0" w:color="auto"/>
        <w:right w:val="none" w:sz="0" w:space="0" w:color="auto"/>
      </w:divBdr>
    </w:div>
    <w:div w:id="875385791">
      <w:bodyDiv w:val="1"/>
      <w:marLeft w:val="0"/>
      <w:marRight w:val="0"/>
      <w:marTop w:val="0"/>
      <w:marBottom w:val="0"/>
      <w:divBdr>
        <w:top w:val="none" w:sz="0" w:space="0" w:color="auto"/>
        <w:left w:val="none" w:sz="0" w:space="0" w:color="auto"/>
        <w:bottom w:val="none" w:sz="0" w:space="0" w:color="auto"/>
        <w:right w:val="none" w:sz="0" w:space="0" w:color="auto"/>
      </w:divBdr>
    </w:div>
    <w:div w:id="875897494">
      <w:bodyDiv w:val="1"/>
      <w:marLeft w:val="0"/>
      <w:marRight w:val="0"/>
      <w:marTop w:val="0"/>
      <w:marBottom w:val="0"/>
      <w:divBdr>
        <w:top w:val="none" w:sz="0" w:space="0" w:color="auto"/>
        <w:left w:val="none" w:sz="0" w:space="0" w:color="auto"/>
        <w:bottom w:val="none" w:sz="0" w:space="0" w:color="auto"/>
        <w:right w:val="none" w:sz="0" w:space="0" w:color="auto"/>
      </w:divBdr>
    </w:div>
    <w:div w:id="877740440">
      <w:bodyDiv w:val="1"/>
      <w:marLeft w:val="0"/>
      <w:marRight w:val="0"/>
      <w:marTop w:val="0"/>
      <w:marBottom w:val="0"/>
      <w:divBdr>
        <w:top w:val="none" w:sz="0" w:space="0" w:color="auto"/>
        <w:left w:val="none" w:sz="0" w:space="0" w:color="auto"/>
        <w:bottom w:val="none" w:sz="0" w:space="0" w:color="auto"/>
        <w:right w:val="none" w:sz="0" w:space="0" w:color="auto"/>
      </w:divBdr>
    </w:div>
    <w:div w:id="877741729">
      <w:bodyDiv w:val="1"/>
      <w:marLeft w:val="0"/>
      <w:marRight w:val="0"/>
      <w:marTop w:val="0"/>
      <w:marBottom w:val="0"/>
      <w:divBdr>
        <w:top w:val="none" w:sz="0" w:space="0" w:color="auto"/>
        <w:left w:val="none" w:sz="0" w:space="0" w:color="auto"/>
        <w:bottom w:val="none" w:sz="0" w:space="0" w:color="auto"/>
        <w:right w:val="none" w:sz="0" w:space="0" w:color="auto"/>
      </w:divBdr>
    </w:div>
    <w:div w:id="877744165">
      <w:bodyDiv w:val="1"/>
      <w:marLeft w:val="0"/>
      <w:marRight w:val="0"/>
      <w:marTop w:val="0"/>
      <w:marBottom w:val="0"/>
      <w:divBdr>
        <w:top w:val="none" w:sz="0" w:space="0" w:color="auto"/>
        <w:left w:val="none" w:sz="0" w:space="0" w:color="auto"/>
        <w:bottom w:val="none" w:sz="0" w:space="0" w:color="auto"/>
        <w:right w:val="none" w:sz="0" w:space="0" w:color="auto"/>
      </w:divBdr>
    </w:div>
    <w:div w:id="879783667">
      <w:bodyDiv w:val="1"/>
      <w:marLeft w:val="0"/>
      <w:marRight w:val="0"/>
      <w:marTop w:val="0"/>
      <w:marBottom w:val="0"/>
      <w:divBdr>
        <w:top w:val="none" w:sz="0" w:space="0" w:color="auto"/>
        <w:left w:val="none" w:sz="0" w:space="0" w:color="auto"/>
        <w:bottom w:val="none" w:sz="0" w:space="0" w:color="auto"/>
        <w:right w:val="none" w:sz="0" w:space="0" w:color="auto"/>
      </w:divBdr>
    </w:div>
    <w:div w:id="879827767">
      <w:bodyDiv w:val="1"/>
      <w:marLeft w:val="0"/>
      <w:marRight w:val="0"/>
      <w:marTop w:val="0"/>
      <w:marBottom w:val="0"/>
      <w:divBdr>
        <w:top w:val="none" w:sz="0" w:space="0" w:color="auto"/>
        <w:left w:val="none" w:sz="0" w:space="0" w:color="auto"/>
        <w:bottom w:val="none" w:sz="0" w:space="0" w:color="auto"/>
        <w:right w:val="none" w:sz="0" w:space="0" w:color="auto"/>
      </w:divBdr>
    </w:div>
    <w:div w:id="880091637">
      <w:bodyDiv w:val="1"/>
      <w:marLeft w:val="0"/>
      <w:marRight w:val="0"/>
      <w:marTop w:val="0"/>
      <w:marBottom w:val="0"/>
      <w:divBdr>
        <w:top w:val="none" w:sz="0" w:space="0" w:color="auto"/>
        <w:left w:val="none" w:sz="0" w:space="0" w:color="auto"/>
        <w:bottom w:val="none" w:sz="0" w:space="0" w:color="auto"/>
        <w:right w:val="none" w:sz="0" w:space="0" w:color="auto"/>
      </w:divBdr>
    </w:div>
    <w:div w:id="880097744">
      <w:bodyDiv w:val="1"/>
      <w:marLeft w:val="0"/>
      <w:marRight w:val="0"/>
      <w:marTop w:val="0"/>
      <w:marBottom w:val="0"/>
      <w:divBdr>
        <w:top w:val="none" w:sz="0" w:space="0" w:color="auto"/>
        <w:left w:val="none" w:sz="0" w:space="0" w:color="auto"/>
        <w:bottom w:val="none" w:sz="0" w:space="0" w:color="auto"/>
        <w:right w:val="none" w:sz="0" w:space="0" w:color="auto"/>
      </w:divBdr>
    </w:div>
    <w:div w:id="880677431">
      <w:bodyDiv w:val="1"/>
      <w:marLeft w:val="0"/>
      <w:marRight w:val="0"/>
      <w:marTop w:val="0"/>
      <w:marBottom w:val="0"/>
      <w:divBdr>
        <w:top w:val="none" w:sz="0" w:space="0" w:color="auto"/>
        <w:left w:val="none" w:sz="0" w:space="0" w:color="auto"/>
        <w:bottom w:val="none" w:sz="0" w:space="0" w:color="auto"/>
        <w:right w:val="none" w:sz="0" w:space="0" w:color="auto"/>
      </w:divBdr>
    </w:div>
    <w:div w:id="885609193">
      <w:bodyDiv w:val="1"/>
      <w:marLeft w:val="0"/>
      <w:marRight w:val="0"/>
      <w:marTop w:val="0"/>
      <w:marBottom w:val="0"/>
      <w:divBdr>
        <w:top w:val="none" w:sz="0" w:space="0" w:color="auto"/>
        <w:left w:val="none" w:sz="0" w:space="0" w:color="auto"/>
        <w:bottom w:val="none" w:sz="0" w:space="0" w:color="auto"/>
        <w:right w:val="none" w:sz="0" w:space="0" w:color="auto"/>
      </w:divBdr>
    </w:div>
    <w:div w:id="887186047">
      <w:bodyDiv w:val="1"/>
      <w:marLeft w:val="0"/>
      <w:marRight w:val="0"/>
      <w:marTop w:val="0"/>
      <w:marBottom w:val="0"/>
      <w:divBdr>
        <w:top w:val="none" w:sz="0" w:space="0" w:color="auto"/>
        <w:left w:val="none" w:sz="0" w:space="0" w:color="auto"/>
        <w:bottom w:val="none" w:sz="0" w:space="0" w:color="auto"/>
        <w:right w:val="none" w:sz="0" w:space="0" w:color="auto"/>
      </w:divBdr>
    </w:div>
    <w:div w:id="888372203">
      <w:bodyDiv w:val="1"/>
      <w:marLeft w:val="0"/>
      <w:marRight w:val="0"/>
      <w:marTop w:val="0"/>
      <w:marBottom w:val="0"/>
      <w:divBdr>
        <w:top w:val="none" w:sz="0" w:space="0" w:color="auto"/>
        <w:left w:val="none" w:sz="0" w:space="0" w:color="auto"/>
        <w:bottom w:val="none" w:sz="0" w:space="0" w:color="auto"/>
        <w:right w:val="none" w:sz="0" w:space="0" w:color="auto"/>
      </w:divBdr>
    </w:div>
    <w:div w:id="889271731">
      <w:bodyDiv w:val="1"/>
      <w:marLeft w:val="0"/>
      <w:marRight w:val="0"/>
      <w:marTop w:val="0"/>
      <w:marBottom w:val="0"/>
      <w:divBdr>
        <w:top w:val="none" w:sz="0" w:space="0" w:color="auto"/>
        <w:left w:val="none" w:sz="0" w:space="0" w:color="auto"/>
        <w:bottom w:val="none" w:sz="0" w:space="0" w:color="auto"/>
        <w:right w:val="none" w:sz="0" w:space="0" w:color="auto"/>
      </w:divBdr>
    </w:div>
    <w:div w:id="889995818">
      <w:bodyDiv w:val="1"/>
      <w:marLeft w:val="0"/>
      <w:marRight w:val="0"/>
      <w:marTop w:val="0"/>
      <w:marBottom w:val="0"/>
      <w:divBdr>
        <w:top w:val="none" w:sz="0" w:space="0" w:color="auto"/>
        <w:left w:val="none" w:sz="0" w:space="0" w:color="auto"/>
        <w:bottom w:val="none" w:sz="0" w:space="0" w:color="auto"/>
        <w:right w:val="none" w:sz="0" w:space="0" w:color="auto"/>
      </w:divBdr>
    </w:div>
    <w:div w:id="892162191">
      <w:bodyDiv w:val="1"/>
      <w:marLeft w:val="0"/>
      <w:marRight w:val="0"/>
      <w:marTop w:val="0"/>
      <w:marBottom w:val="0"/>
      <w:divBdr>
        <w:top w:val="none" w:sz="0" w:space="0" w:color="auto"/>
        <w:left w:val="none" w:sz="0" w:space="0" w:color="auto"/>
        <w:bottom w:val="none" w:sz="0" w:space="0" w:color="auto"/>
        <w:right w:val="none" w:sz="0" w:space="0" w:color="auto"/>
      </w:divBdr>
    </w:div>
    <w:div w:id="893390658">
      <w:bodyDiv w:val="1"/>
      <w:marLeft w:val="0"/>
      <w:marRight w:val="0"/>
      <w:marTop w:val="0"/>
      <w:marBottom w:val="0"/>
      <w:divBdr>
        <w:top w:val="none" w:sz="0" w:space="0" w:color="auto"/>
        <w:left w:val="none" w:sz="0" w:space="0" w:color="auto"/>
        <w:bottom w:val="none" w:sz="0" w:space="0" w:color="auto"/>
        <w:right w:val="none" w:sz="0" w:space="0" w:color="auto"/>
      </w:divBdr>
    </w:div>
    <w:div w:id="893662485">
      <w:bodyDiv w:val="1"/>
      <w:marLeft w:val="0"/>
      <w:marRight w:val="0"/>
      <w:marTop w:val="0"/>
      <w:marBottom w:val="0"/>
      <w:divBdr>
        <w:top w:val="none" w:sz="0" w:space="0" w:color="auto"/>
        <w:left w:val="none" w:sz="0" w:space="0" w:color="auto"/>
        <w:bottom w:val="none" w:sz="0" w:space="0" w:color="auto"/>
        <w:right w:val="none" w:sz="0" w:space="0" w:color="auto"/>
      </w:divBdr>
    </w:div>
    <w:div w:id="893929458">
      <w:bodyDiv w:val="1"/>
      <w:marLeft w:val="0"/>
      <w:marRight w:val="0"/>
      <w:marTop w:val="0"/>
      <w:marBottom w:val="0"/>
      <w:divBdr>
        <w:top w:val="none" w:sz="0" w:space="0" w:color="auto"/>
        <w:left w:val="none" w:sz="0" w:space="0" w:color="auto"/>
        <w:bottom w:val="none" w:sz="0" w:space="0" w:color="auto"/>
        <w:right w:val="none" w:sz="0" w:space="0" w:color="auto"/>
      </w:divBdr>
    </w:div>
    <w:div w:id="895235972">
      <w:bodyDiv w:val="1"/>
      <w:marLeft w:val="0"/>
      <w:marRight w:val="0"/>
      <w:marTop w:val="0"/>
      <w:marBottom w:val="0"/>
      <w:divBdr>
        <w:top w:val="none" w:sz="0" w:space="0" w:color="auto"/>
        <w:left w:val="none" w:sz="0" w:space="0" w:color="auto"/>
        <w:bottom w:val="none" w:sz="0" w:space="0" w:color="auto"/>
        <w:right w:val="none" w:sz="0" w:space="0" w:color="auto"/>
      </w:divBdr>
    </w:div>
    <w:div w:id="895360980">
      <w:bodyDiv w:val="1"/>
      <w:marLeft w:val="0"/>
      <w:marRight w:val="0"/>
      <w:marTop w:val="0"/>
      <w:marBottom w:val="0"/>
      <w:divBdr>
        <w:top w:val="none" w:sz="0" w:space="0" w:color="auto"/>
        <w:left w:val="none" w:sz="0" w:space="0" w:color="auto"/>
        <w:bottom w:val="none" w:sz="0" w:space="0" w:color="auto"/>
        <w:right w:val="none" w:sz="0" w:space="0" w:color="auto"/>
      </w:divBdr>
    </w:div>
    <w:div w:id="895899454">
      <w:bodyDiv w:val="1"/>
      <w:marLeft w:val="0"/>
      <w:marRight w:val="0"/>
      <w:marTop w:val="0"/>
      <w:marBottom w:val="0"/>
      <w:divBdr>
        <w:top w:val="none" w:sz="0" w:space="0" w:color="auto"/>
        <w:left w:val="none" w:sz="0" w:space="0" w:color="auto"/>
        <w:bottom w:val="none" w:sz="0" w:space="0" w:color="auto"/>
        <w:right w:val="none" w:sz="0" w:space="0" w:color="auto"/>
      </w:divBdr>
    </w:div>
    <w:div w:id="897012633">
      <w:bodyDiv w:val="1"/>
      <w:marLeft w:val="0"/>
      <w:marRight w:val="0"/>
      <w:marTop w:val="0"/>
      <w:marBottom w:val="0"/>
      <w:divBdr>
        <w:top w:val="none" w:sz="0" w:space="0" w:color="auto"/>
        <w:left w:val="none" w:sz="0" w:space="0" w:color="auto"/>
        <w:bottom w:val="none" w:sz="0" w:space="0" w:color="auto"/>
        <w:right w:val="none" w:sz="0" w:space="0" w:color="auto"/>
      </w:divBdr>
    </w:div>
    <w:div w:id="897206031">
      <w:bodyDiv w:val="1"/>
      <w:marLeft w:val="0"/>
      <w:marRight w:val="0"/>
      <w:marTop w:val="0"/>
      <w:marBottom w:val="0"/>
      <w:divBdr>
        <w:top w:val="none" w:sz="0" w:space="0" w:color="auto"/>
        <w:left w:val="none" w:sz="0" w:space="0" w:color="auto"/>
        <w:bottom w:val="none" w:sz="0" w:space="0" w:color="auto"/>
        <w:right w:val="none" w:sz="0" w:space="0" w:color="auto"/>
      </w:divBdr>
    </w:div>
    <w:div w:id="897782447">
      <w:bodyDiv w:val="1"/>
      <w:marLeft w:val="0"/>
      <w:marRight w:val="0"/>
      <w:marTop w:val="0"/>
      <w:marBottom w:val="0"/>
      <w:divBdr>
        <w:top w:val="none" w:sz="0" w:space="0" w:color="auto"/>
        <w:left w:val="none" w:sz="0" w:space="0" w:color="auto"/>
        <w:bottom w:val="none" w:sz="0" w:space="0" w:color="auto"/>
        <w:right w:val="none" w:sz="0" w:space="0" w:color="auto"/>
      </w:divBdr>
    </w:div>
    <w:div w:id="898979066">
      <w:bodyDiv w:val="1"/>
      <w:marLeft w:val="0"/>
      <w:marRight w:val="0"/>
      <w:marTop w:val="0"/>
      <w:marBottom w:val="0"/>
      <w:divBdr>
        <w:top w:val="none" w:sz="0" w:space="0" w:color="auto"/>
        <w:left w:val="none" w:sz="0" w:space="0" w:color="auto"/>
        <w:bottom w:val="none" w:sz="0" w:space="0" w:color="auto"/>
        <w:right w:val="none" w:sz="0" w:space="0" w:color="auto"/>
      </w:divBdr>
    </w:div>
    <w:div w:id="901600985">
      <w:bodyDiv w:val="1"/>
      <w:marLeft w:val="0"/>
      <w:marRight w:val="0"/>
      <w:marTop w:val="0"/>
      <w:marBottom w:val="0"/>
      <w:divBdr>
        <w:top w:val="none" w:sz="0" w:space="0" w:color="auto"/>
        <w:left w:val="none" w:sz="0" w:space="0" w:color="auto"/>
        <w:bottom w:val="none" w:sz="0" w:space="0" w:color="auto"/>
        <w:right w:val="none" w:sz="0" w:space="0" w:color="auto"/>
      </w:divBdr>
    </w:div>
    <w:div w:id="903642027">
      <w:bodyDiv w:val="1"/>
      <w:marLeft w:val="0"/>
      <w:marRight w:val="0"/>
      <w:marTop w:val="0"/>
      <w:marBottom w:val="0"/>
      <w:divBdr>
        <w:top w:val="none" w:sz="0" w:space="0" w:color="auto"/>
        <w:left w:val="none" w:sz="0" w:space="0" w:color="auto"/>
        <w:bottom w:val="none" w:sz="0" w:space="0" w:color="auto"/>
        <w:right w:val="none" w:sz="0" w:space="0" w:color="auto"/>
      </w:divBdr>
    </w:div>
    <w:div w:id="906643927">
      <w:bodyDiv w:val="1"/>
      <w:marLeft w:val="0"/>
      <w:marRight w:val="0"/>
      <w:marTop w:val="0"/>
      <w:marBottom w:val="0"/>
      <w:divBdr>
        <w:top w:val="none" w:sz="0" w:space="0" w:color="auto"/>
        <w:left w:val="none" w:sz="0" w:space="0" w:color="auto"/>
        <w:bottom w:val="none" w:sz="0" w:space="0" w:color="auto"/>
        <w:right w:val="none" w:sz="0" w:space="0" w:color="auto"/>
      </w:divBdr>
    </w:div>
    <w:div w:id="907498285">
      <w:bodyDiv w:val="1"/>
      <w:marLeft w:val="0"/>
      <w:marRight w:val="0"/>
      <w:marTop w:val="0"/>
      <w:marBottom w:val="0"/>
      <w:divBdr>
        <w:top w:val="none" w:sz="0" w:space="0" w:color="auto"/>
        <w:left w:val="none" w:sz="0" w:space="0" w:color="auto"/>
        <w:bottom w:val="none" w:sz="0" w:space="0" w:color="auto"/>
        <w:right w:val="none" w:sz="0" w:space="0" w:color="auto"/>
      </w:divBdr>
    </w:div>
    <w:div w:id="911233656">
      <w:bodyDiv w:val="1"/>
      <w:marLeft w:val="0"/>
      <w:marRight w:val="0"/>
      <w:marTop w:val="0"/>
      <w:marBottom w:val="0"/>
      <w:divBdr>
        <w:top w:val="none" w:sz="0" w:space="0" w:color="auto"/>
        <w:left w:val="none" w:sz="0" w:space="0" w:color="auto"/>
        <w:bottom w:val="none" w:sz="0" w:space="0" w:color="auto"/>
        <w:right w:val="none" w:sz="0" w:space="0" w:color="auto"/>
      </w:divBdr>
    </w:div>
    <w:div w:id="911352059">
      <w:bodyDiv w:val="1"/>
      <w:marLeft w:val="0"/>
      <w:marRight w:val="0"/>
      <w:marTop w:val="0"/>
      <w:marBottom w:val="0"/>
      <w:divBdr>
        <w:top w:val="none" w:sz="0" w:space="0" w:color="auto"/>
        <w:left w:val="none" w:sz="0" w:space="0" w:color="auto"/>
        <w:bottom w:val="none" w:sz="0" w:space="0" w:color="auto"/>
        <w:right w:val="none" w:sz="0" w:space="0" w:color="auto"/>
      </w:divBdr>
    </w:div>
    <w:div w:id="912931077">
      <w:bodyDiv w:val="1"/>
      <w:marLeft w:val="0"/>
      <w:marRight w:val="0"/>
      <w:marTop w:val="0"/>
      <w:marBottom w:val="0"/>
      <w:divBdr>
        <w:top w:val="none" w:sz="0" w:space="0" w:color="auto"/>
        <w:left w:val="none" w:sz="0" w:space="0" w:color="auto"/>
        <w:bottom w:val="none" w:sz="0" w:space="0" w:color="auto"/>
        <w:right w:val="none" w:sz="0" w:space="0" w:color="auto"/>
      </w:divBdr>
    </w:div>
    <w:div w:id="913006290">
      <w:bodyDiv w:val="1"/>
      <w:marLeft w:val="0"/>
      <w:marRight w:val="0"/>
      <w:marTop w:val="0"/>
      <w:marBottom w:val="0"/>
      <w:divBdr>
        <w:top w:val="none" w:sz="0" w:space="0" w:color="auto"/>
        <w:left w:val="none" w:sz="0" w:space="0" w:color="auto"/>
        <w:bottom w:val="none" w:sz="0" w:space="0" w:color="auto"/>
        <w:right w:val="none" w:sz="0" w:space="0" w:color="auto"/>
      </w:divBdr>
    </w:div>
    <w:div w:id="917441411">
      <w:bodyDiv w:val="1"/>
      <w:marLeft w:val="0"/>
      <w:marRight w:val="0"/>
      <w:marTop w:val="0"/>
      <w:marBottom w:val="0"/>
      <w:divBdr>
        <w:top w:val="none" w:sz="0" w:space="0" w:color="auto"/>
        <w:left w:val="none" w:sz="0" w:space="0" w:color="auto"/>
        <w:bottom w:val="none" w:sz="0" w:space="0" w:color="auto"/>
        <w:right w:val="none" w:sz="0" w:space="0" w:color="auto"/>
      </w:divBdr>
    </w:div>
    <w:div w:id="919100263">
      <w:bodyDiv w:val="1"/>
      <w:marLeft w:val="0"/>
      <w:marRight w:val="0"/>
      <w:marTop w:val="0"/>
      <w:marBottom w:val="0"/>
      <w:divBdr>
        <w:top w:val="none" w:sz="0" w:space="0" w:color="auto"/>
        <w:left w:val="none" w:sz="0" w:space="0" w:color="auto"/>
        <w:bottom w:val="none" w:sz="0" w:space="0" w:color="auto"/>
        <w:right w:val="none" w:sz="0" w:space="0" w:color="auto"/>
      </w:divBdr>
    </w:div>
    <w:div w:id="921336298">
      <w:bodyDiv w:val="1"/>
      <w:marLeft w:val="0"/>
      <w:marRight w:val="0"/>
      <w:marTop w:val="0"/>
      <w:marBottom w:val="0"/>
      <w:divBdr>
        <w:top w:val="none" w:sz="0" w:space="0" w:color="auto"/>
        <w:left w:val="none" w:sz="0" w:space="0" w:color="auto"/>
        <w:bottom w:val="none" w:sz="0" w:space="0" w:color="auto"/>
        <w:right w:val="none" w:sz="0" w:space="0" w:color="auto"/>
      </w:divBdr>
    </w:div>
    <w:div w:id="921792285">
      <w:bodyDiv w:val="1"/>
      <w:marLeft w:val="0"/>
      <w:marRight w:val="0"/>
      <w:marTop w:val="0"/>
      <w:marBottom w:val="0"/>
      <w:divBdr>
        <w:top w:val="none" w:sz="0" w:space="0" w:color="auto"/>
        <w:left w:val="none" w:sz="0" w:space="0" w:color="auto"/>
        <w:bottom w:val="none" w:sz="0" w:space="0" w:color="auto"/>
        <w:right w:val="none" w:sz="0" w:space="0" w:color="auto"/>
      </w:divBdr>
    </w:div>
    <w:div w:id="922107252">
      <w:bodyDiv w:val="1"/>
      <w:marLeft w:val="0"/>
      <w:marRight w:val="0"/>
      <w:marTop w:val="0"/>
      <w:marBottom w:val="0"/>
      <w:divBdr>
        <w:top w:val="none" w:sz="0" w:space="0" w:color="auto"/>
        <w:left w:val="none" w:sz="0" w:space="0" w:color="auto"/>
        <w:bottom w:val="none" w:sz="0" w:space="0" w:color="auto"/>
        <w:right w:val="none" w:sz="0" w:space="0" w:color="auto"/>
      </w:divBdr>
    </w:div>
    <w:div w:id="923565744">
      <w:bodyDiv w:val="1"/>
      <w:marLeft w:val="0"/>
      <w:marRight w:val="0"/>
      <w:marTop w:val="0"/>
      <w:marBottom w:val="0"/>
      <w:divBdr>
        <w:top w:val="none" w:sz="0" w:space="0" w:color="auto"/>
        <w:left w:val="none" w:sz="0" w:space="0" w:color="auto"/>
        <w:bottom w:val="none" w:sz="0" w:space="0" w:color="auto"/>
        <w:right w:val="none" w:sz="0" w:space="0" w:color="auto"/>
      </w:divBdr>
    </w:div>
    <w:div w:id="925531074">
      <w:bodyDiv w:val="1"/>
      <w:marLeft w:val="0"/>
      <w:marRight w:val="0"/>
      <w:marTop w:val="0"/>
      <w:marBottom w:val="0"/>
      <w:divBdr>
        <w:top w:val="none" w:sz="0" w:space="0" w:color="auto"/>
        <w:left w:val="none" w:sz="0" w:space="0" w:color="auto"/>
        <w:bottom w:val="none" w:sz="0" w:space="0" w:color="auto"/>
        <w:right w:val="none" w:sz="0" w:space="0" w:color="auto"/>
      </w:divBdr>
    </w:div>
    <w:div w:id="925766355">
      <w:bodyDiv w:val="1"/>
      <w:marLeft w:val="0"/>
      <w:marRight w:val="0"/>
      <w:marTop w:val="0"/>
      <w:marBottom w:val="0"/>
      <w:divBdr>
        <w:top w:val="none" w:sz="0" w:space="0" w:color="auto"/>
        <w:left w:val="none" w:sz="0" w:space="0" w:color="auto"/>
        <w:bottom w:val="none" w:sz="0" w:space="0" w:color="auto"/>
        <w:right w:val="none" w:sz="0" w:space="0" w:color="auto"/>
      </w:divBdr>
    </w:div>
    <w:div w:id="927158870">
      <w:bodyDiv w:val="1"/>
      <w:marLeft w:val="0"/>
      <w:marRight w:val="0"/>
      <w:marTop w:val="0"/>
      <w:marBottom w:val="0"/>
      <w:divBdr>
        <w:top w:val="none" w:sz="0" w:space="0" w:color="auto"/>
        <w:left w:val="none" w:sz="0" w:space="0" w:color="auto"/>
        <w:bottom w:val="none" w:sz="0" w:space="0" w:color="auto"/>
        <w:right w:val="none" w:sz="0" w:space="0" w:color="auto"/>
      </w:divBdr>
    </w:div>
    <w:div w:id="928274268">
      <w:bodyDiv w:val="1"/>
      <w:marLeft w:val="0"/>
      <w:marRight w:val="0"/>
      <w:marTop w:val="0"/>
      <w:marBottom w:val="0"/>
      <w:divBdr>
        <w:top w:val="none" w:sz="0" w:space="0" w:color="auto"/>
        <w:left w:val="none" w:sz="0" w:space="0" w:color="auto"/>
        <w:bottom w:val="none" w:sz="0" w:space="0" w:color="auto"/>
        <w:right w:val="none" w:sz="0" w:space="0" w:color="auto"/>
      </w:divBdr>
    </w:div>
    <w:div w:id="930163017">
      <w:bodyDiv w:val="1"/>
      <w:marLeft w:val="0"/>
      <w:marRight w:val="0"/>
      <w:marTop w:val="0"/>
      <w:marBottom w:val="0"/>
      <w:divBdr>
        <w:top w:val="none" w:sz="0" w:space="0" w:color="auto"/>
        <w:left w:val="none" w:sz="0" w:space="0" w:color="auto"/>
        <w:bottom w:val="none" w:sz="0" w:space="0" w:color="auto"/>
        <w:right w:val="none" w:sz="0" w:space="0" w:color="auto"/>
      </w:divBdr>
    </w:div>
    <w:div w:id="931401921">
      <w:bodyDiv w:val="1"/>
      <w:marLeft w:val="0"/>
      <w:marRight w:val="0"/>
      <w:marTop w:val="0"/>
      <w:marBottom w:val="0"/>
      <w:divBdr>
        <w:top w:val="none" w:sz="0" w:space="0" w:color="auto"/>
        <w:left w:val="none" w:sz="0" w:space="0" w:color="auto"/>
        <w:bottom w:val="none" w:sz="0" w:space="0" w:color="auto"/>
        <w:right w:val="none" w:sz="0" w:space="0" w:color="auto"/>
      </w:divBdr>
    </w:div>
    <w:div w:id="931594623">
      <w:bodyDiv w:val="1"/>
      <w:marLeft w:val="0"/>
      <w:marRight w:val="0"/>
      <w:marTop w:val="0"/>
      <w:marBottom w:val="0"/>
      <w:divBdr>
        <w:top w:val="none" w:sz="0" w:space="0" w:color="auto"/>
        <w:left w:val="none" w:sz="0" w:space="0" w:color="auto"/>
        <w:bottom w:val="none" w:sz="0" w:space="0" w:color="auto"/>
        <w:right w:val="none" w:sz="0" w:space="0" w:color="auto"/>
      </w:divBdr>
    </w:div>
    <w:div w:id="931812877">
      <w:bodyDiv w:val="1"/>
      <w:marLeft w:val="0"/>
      <w:marRight w:val="0"/>
      <w:marTop w:val="0"/>
      <w:marBottom w:val="0"/>
      <w:divBdr>
        <w:top w:val="none" w:sz="0" w:space="0" w:color="auto"/>
        <w:left w:val="none" w:sz="0" w:space="0" w:color="auto"/>
        <w:bottom w:val="none" w:sz="0" w:space="0" w:color="auto"/>
        <w:right w:val="none" w:sz="0" w:space="0" w:color="auto"/>
      </w:divBdr>
    </w:div>
    <w:div w:id="932009778">
      <w:bodyDiv w:val="1"/>
      <w:marLeft w:val="0"/>
      <w:marRight w:val="0"/>
      <w:marTop w:val="0"/>
      <w:marBottom w:val="0"/>
      <w:divBdr>
        <w:top w:val="none" w:sz="0" w:space="0" w:color="auto"/>
        <w:left w:val="none" w:sz="0" w:space="0" w:color="auto"/>
        <w:bottom w:val="none" w:sz="0" w:space="0" w:color="auto"/>
        <w:right w:val="none" w:sz="0" w:space="0" w:color="auto"/>
      </w:divBdr>
    </w:div>
    <w:div w:id="933123871">
      <w:bodyDiv w:val="1"/>
      <w:marLeft w:val="0"/>
      <w:marRight w:val="0"/>
      <w:marTop w:val="0"/>
      <w:marBottom w:val="0"/>
      <w:divBdr>
        <w:top w:val="none" w:sz="0" w:space="0" w:color="auto"/>
        <w:left w:val="none" w:sz="0" w:space="0" w:color="auto"/>
        <w:bottom w:val="none" w:sz="0" w:space="0" w:color="auto"/>
        <w:right w:val="none" w:sz="0" w:space="0" w:color="auto"/>
      </w:divBdr>
    </w:div>
    <w:div w:id="935209656">
      <w:bodyDiv w:val="1"/>
      <w:marLeft w:val="0"/>
      <w:marRight w:val="0"/>
      <w:marTop w:val="0"/>
      <w:marBottom w:val="0"/>
      <w:divBdr>
        <w:top w:val="none" w:sz="0" w:space="0" w:color="auto"/>
        <w:left w:val="none" w:sz="0" w:space="0" w:color="auto"/>
        <w:bottom w:val="none" w:sz="0" w:space="0" w:color="auto"/>
        <w:right w:val="none" w:sz="0" w:space="0" w:color="auto"/>
      </w:divBdr>
    </w:div>
    <w:div w:id="935796157">
      <w:bodyDiv w:val="1"/>
      <w:marLeft w:val="0"/>
      <w:marRight w:val="0"/>
      <w:marTop w:val="0"/>
      <w:marBottom w:val="0"/>
      <w:divBdr>
        <w:top w:val="none" w:sz="0" w:space="0" w:color="auto"/>
        <w:left w:val="none" w:sz="0" w:space="0" w:color="auto"/>
        <w:bottom w:val="none" w:sz="0" w:space="0" w:color="auto"/>
        <w:right w:val="none" w:sz="0" w:space="0" w:color="auto"/>
      </w:divBdr>
    </w:div>
    <w:div w:id="936909283">
      <w:bodyDiv w:val="1"/>
      <w:marLeft w:val="0"/>
      <w:marRight w:val="0"/>
      <w:marTop w:val="0"/>
      <w:marBottom w:val="0"/>
      <w:divBdr>
        <w:top w:val="none" w:sz="0" w:space="0" w:color="auto"/>
        <w:left w:val="none" w:sz="0" w:space="0" w:color="auto"/>
        <w:bottom w:val="none" w:sz="0" w:space="0" w:color="auto"/>
        <w:right w:val="none" w:sz="0" w:space="0" w:color="auto"/>
      </w:divBdr>
    </w:div>
    <w:div w:id="938876276">
      <w:bodyDiv w:val="1"/>
      <w:marLeft w:val="0"/>
      <w:marRight w:val="0"/>
      <w:marTop w:val="0"/>
      <w:marBottom w:val="0"/>
      <w:divBdr>
        <w:top w:val="none" w:sz="0" w:space="0" w:color="auto"/>
        <w:left w:val="none" w:sz="0" w:space="0" w:color="auto"/>
        <w:bottom w:val="none" w:sz="0" w:space="0" w:color="auto"/>
        <w:right w:val="none" w:sz="0" w:space="0" w:color="auto"/>
      </w:divBdr>
    </w:div>
    <w:div w:id="939146000">
      <w:bodyDiv w:val="1"/>
      <w:marLeft w:val="0"/>
      <w:marRight w:val="0"/>
      <w:marTop w:val="0"/>
      <w:marBottom w:val="0"/>
      <w:divBdr>
        <w:top w:val="none" w:sz="0" w:space="0" w:color="auto"/>
        <w:left w:val="none" w:sz="0" w:space="0" w:color="auto"/>
        <w:bottom w:val="none" w:sz="0" w:space="0" w:color="auto"/>
        <w:right w:val="none" w:sz="0" w:space="0" w:color="auto"/>
      </w:divBdr>
    </w:div>
    <w:div w:id="939340365">
      <w:bodyDiv w:val="1"/>
      <w:marLeft w:val="0"/>
      <w:marRight w:val="0"/>
      <w:marTop w:val="0"/>
      <w:marBottom w:val="0"/>
      <w:divBdr>
        <w:top w:val="none" w:sz="0" w:space="0" w:color="auto"/>
        <w:left w:val="none" w:sz="0" w:space="0" w:color="auto"/>
        <w:bottom w:val="none" w:sz="0" w:space="0" w:color="auto"/>
        <w:right w:val="none" w:sz="0" w:space="0" w:color="auto"/>
      </w:divBdr>
    </w:div>
    <w:div w:id="940067163">
      <w:bodyDiv w:val="1"/>
      <w:marLeft w:val="0"/>
      <w:marRight w:val="0"/>
      <w:marTop w:val="0"/>
      <w:marBottom w:val="0"/>
      <w:divBdr>
        <w:top w:val="none" w:sz="0" w:space="0" w:color="auto"/>
        <w:left w:val="none" w:sz="0" w:space="0" w:color="auto"/>
        <w:bottom w:val="none" w:sz="0" w:space="0" w:color="auto"/>
        <w:right w:val="none" w:sz="0" w:space="0" w:color="auto"/>
      </w:divBdr>
    </w:div>
    <w:div w:id="940988106">
      <w:bodyDiv w:val="1"/>
      <w:marLeft w:val="0"/>
      <w:marRight w:val="0"/>
      <w:marTop w:val="0"/>
      <w:marBottom w:val="0"/>
      <w:divBdr>
        <w:top w:val="none" w:sz="0" w:space="0" w:color="auto"/>
        <w:left w:val="none" w:sz="0" w:space="0" w:color="auto"/>
        <w:bottom w:val="none" w:sz="0" w:space="0" w:color="auto"/>
        <w:right w:val="none" w:sz="0" w:space="0" w:color="auto"/>
      </w:divBdr>
    </w:div>
    <w:div w:id="941182731">
      <w:bodyDiv w:val="1"/>
      <w:marLeft w:val="0"/>
      <w:marRight w:val="0"/>
      <w:marTop w:val="0"/>
      <w:marBottom w:val="0"/>
      <w:divBdr>
        <w:top w:val="none" w:sz="0" w:space="0" w:color="auto"/>
        <w:left w:val="none" w:sz="0" w:space="0" w:color="auto"/>
        <w:bottom w:val="none" w:sz="0" w:space="0" w:color="auto"/>
        <w:right w:val="none" w:sz="0" w:space="0" w:color="auto"/>
      </w:divBdr>
    </w:div>
    <w:div w:id="941376899">
      <w:bodyDiv w:val="1"/>
      <w:marLeft w:val="0"/>
      <w:marRight w:val="0"/>
      <w:marTop w:val="0"/>
      <w:marBottom w:val="0"/>
      <w:divBdr>
        <w:top w:val="none" w:sz="0" w:space="0" w:color="auto"/>
        <w:left w:val="none" w:sz="0" w:space="0" w:color="auto"/>
        <w:bottom w:val="none" w:sz="0" w:space="0" w:color="auto"/>
        <w:right w:val="none" w:sz="0" w:space="0" w:color="auto"/>
      </w:divBdr>
    </w:div>
    <w:div w:id="944653500">
      <w:bodyDiv w:val="1"/>
      <w:marLeft w:val="0"/>
      <w:marRight w:val="0"/>
      <w:marTop w:val="0"/>
      <w:marBottom w:val="0"/>
      <w:divBdr>
        <w:top w:val="none" w:sz="0" w:space="0" w:color="auto"/>
        <w:left w:val="none" w:sz="0" w:space="0" w:color="auto"/>
        <w:bottom w:val="none" w:sz="0" w:space="0" w:color="auto"/>
        <w:right w:val="none" w:sz="0" w:space="0" w:color="auto"/>
      </w:divBdr>
    </w:div>
    <w:div w:id="948857860">
      <w:bodyDiv w:val="1"/>
      <w:marLeft w:val="0"/>
      <w:marRight w:val="0"/>
      <w:marTop w:val="0"/>
      <w:marBottom w:val="0"/>
      <w:divBdr>
        <w:top w:val="none" w:sz="0" w:space="0" w:color="auto"/>
        <w:left w:val="none" w:sz="0" w:space="0" w:color="auto"/>
        <w:bottom w:val="none" w:sz="0" w:space="0" w:color="auto"/>
        <w:right w:val="none" w:sz="0" w:space="0" w:color="auto"/>
      </w:divBdr>
    </w:div>
    <w:div w:id="949513879">
      <w:bodyDiv w:val="1"/>
      <w:marLeft w:val="0"/>
      <w:marRight w:val="0"/>
      <w:marTop w:val="0"/>
      <w:marBottom w:val="0"/>
      <w:divBdr>
        <w:top w:val="none" w:sz="0" w:space="0" w:color="auto"/>
        <w:left w:val="none" w:sz="0" w:space="0" w:color="auto"/>
        <w:bottom w:val="none" w:sz="0" w:space="0" w:color="auto"/>
        <w:right w:val="none" w:sz="0" w:space="0" w:color="auto"/>
      </w:divBdr>
    </w:div>
    <w:div w:id="952252067">
      <w:bodyDiv w:val="1"/>
      <w:marLeft w:val="0"/>
      <w:marRight w:val="0"/>
      <w:marTop w:val="0"/>
      <w:marBottom w:val="0"/>
      <w:divBdr>
        <w:top w:val="none" w:sz="0" w:space="0" w:color="auto"/>
        <w:left w:val="none" w:sz="0" w:space="0" w:color="auto"/>
        <w:bottom w:val="none" w:sz="0" w:space="0" w:color="auto"/>
        <w:right w:val="none" w:sz="0" w:space="0" w:color="auto"/>
      </w:divBdr>
    </w:div>
    <w:div w:id="952900574">
      <w:bodyDiv w:val="1"/>
      <w:marLeft w:val="0"/>
      <w:marRight w:val="0"/>
      <w:marTop w:val="0"/>
      <w:marBottom w:val="0"/>
      <w:divBdr>
        <w:top w:val="none" w:sz="0" w:space="0" w:color="auto"/>
        <w:left w:val="none" w:sz="0" w:space="0" w:color="auto"/>
        <w:bottom w:val="none" w:sz="0" w:space="0" w:color="auto"/>
        <w:right w:val="none" w:sz="0" w:space="0" w:color="auto"/>
      </w:divBdr>
    </w:div>
    <w:div w:id="955870556">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7491334">
      <w:bodyDiv w:val="1"/>
      <w:marLeft w:val="0"/>
      <w:marRight w:val="0"/>
      <w:marTop w:val="0"/>
      <w:marBottom w:val="0"/>
      <w:divBdr>
        <w:top w:val="none" w:sz="0" w:space="0" w:color="auto"/>
        <w:left w:val="none" w:sz="0" w:space="0" w:color="auto"/>
        <w:bottom w:val="none" w:sz="0" w:space="0" w:color="auto"/>
        <w:right w:val="none" w:sz="0" w:space="0" w:color="auto"/>
      </w:divBdr>
    </w:div>
    <w:div w:id="959067687">
      <w:bodyDiv w:val="1"/>
      <w:marLeft w:val="0"/>
      <w:marRight w:val="0"/>
      <w:marTop w:val="0"/>
      <w:marBottom w:val="0"/>
      <w:divBdr>
        <w:top w:val="none" w:sz="0" w:space="0" w:color="auto"/>
        <w:left w:val="none" w:sz="0" w:space="0" w:color="auto"/>
        <w:bottom w:val="none" w:sz="0" w:space="0" w:color="auto"/>
        <w:right w:val="none" w:sz="0" w:space="0" w:color="auto"/>
      </w:divBdr>
    </w:div>
    <w:div w:id="961688338">
      <w:bodyDiv w:val="1"/>
      <w:marLeft w:val="0"/>
      <w:marRight w:val="0"/>
      <w:marTop w:val="0"/>
      <w:marBottom w:val="0"/>
      <w:divBdr>
        <w:top w:val="none" w:sz="0" w:space="0" w:color="auto"/>
        <w:left w:val="none" w:sz="0" w:space="0" w:color="auto"/>
        <w:bottom w:val="none" w:sz="0" w:space="0" w:color="auto"/>
        <w:right w:val="none" w:sz="0" w:space="0" w:color="auto"/>
      </w:divBdr>
    </w:div>
    <w:div w:id="962808998">
      <w:bodyDiv w:val="1"/>
      <w:marLeft w:val="0"/>
      <w:marRight w:val="0"/>
      <w:marTop w:val="0"/>
      <w:marBottom w:val="0"/>
      <w:divBdr>
        <w:top w:val="none" w:sz="0" w:space="0" w:color="auto"/>
        <w:left w:val="none" w:sz="0" w:space="0" w:color="auto"/>
        <w:bottom w:val="none" w:sz="0" w:space="0" w:color="auto"/>
        <w:right w:val="none" w:sz="0" w:space="0" w:color="auto"/>
      </w:divBdr>
    </w:div>
    <w:div w:id="964971843">
      <w:bodyDiv w:val="1"/>
      <w:marLeft w:val="0"/>
      <w:marRight w:val="0"/>
      <w:marTop w:val="0"/>
      <w:marBottom w:val="0"/>
      <w:divBdr>
        <w:top w:val="none" w:sz="0" w:space="0" w:color="auto"/>
        <w:left w:val="none" w:sz="0" w:space="0" w:color="auto"/>
        <w:bottom w:val="none" w:sz="0" w:space="0" w:color="auto"/>
        <w:right w:val="none" w:sz="0" w:space="0" w:color="auto"/>
      </w:divBdr>
    </w:div>
    <w:div w:id="967127759">
      <w:bodyDiv w:val="1"/>
      <w:marLeft w:val="0"/>
      <w:marRight w:val="0"/>
      <w:marTop w:val="0"/>
      <w:marBottom w:val="0"/>
      <w:divBdr>
        <w:top w:val="none" w:sz="0" w:space="0" w:color="auto"/>
        <w:left w:val="none" w:sz="0" w:space="0" w:color="auto"/>
        <w:bottom w:val="none" w:sz="0" w:space="0" w:color="auto"/>
        <w:right w:val="none" w:sz="0" w:space="0" w:color="auto"/>
      </w:divBdr>
    </w:div>
    <w:div w:id="967973122">
      <w:bodyDiv w:val="1"/>
      <w:marLeft w:val="0"/>
      <w:marRight w:val="0"/>
      <w:marTop w:val="0"/>
      <w:marBottom w:val="0"/>
      <w:divBdr>
        <w:top w:val="none" w:sz="0" w:space="0" w:color="auto"/>
        <w:left w:val="none" w:sz="0" w:space="0" w:color="auto"/>
        <w:bottom w:val="none" w:sz="0" w:space="0" w:color="auto"/>
        <w:right w:val="none" w:sz="0" w:space="0" w:color="auto"/>
      </w:divBdr>
    </w:div>
    <w:div w:id="968439821">
      <w:bodyDiv w:val="1"/>
      <w:marLeft w:val="0"/>
      <w:marRight w:val="0"/>
      <w:marTop w:val="0"/>
      <w:marBottom w:val="0"/>
      <w:divBdr>
        <w:top w:val="none" w:sz="0" w:space="0" w:color="auto"/>
        <w:left w:val="none" w:sz="0" w:space="0" w:color="auto"/>
        <w:bottom w:val="none" w:sz="0" w:space="0" w:color="auto"/>
        <w:right w:val="none" w:sz="0" w:space="0" w:color="auto"/>
      </w:divBdr>
    </w:div>
    <w:div w:id="968900813">
      <w:bodyDiv w:val="1"/>
      <w:marLeft w:val="0"/>
      <w:marRight w:val="0"/>
      <w:marTop w:val="0"/>
      <w:marBottom w:val="0"/>
      <w:divBdr>
        <w:top w:val="none" w:sz="0" w:space="0" w:color="auto"/>
        <w:left w:val="none" w:sz="0" w:space="0" w:color="auto"/>
        <w:bottom w:val="none" w:sz="0" w:space="0" w:color="auto"/>
        <w:right w:val="none" w:sz="0" w:space="0" w:color="auto"/>
      </w:divBdr>
    </w:div>
    <w:div w:id="971787678">
      <w:bodyDiv w:val="1"/>
      <w:marLeft w:val="0"/>
      <w:marRight w:val="0"/>
      <w:marTop w:val="0"/>
      <w:marBottom w:val="0"/>
      <w:divBdr>
        <w:top w:val="none" w:sz="0" w:space="0" w:color="auto"/>
        <w:left w:val="none" w:sz="0" w:space="0" w:color="auto"/>
        <w:bottom w:val="none" w:sz="0" w:space="0" w:color="auto"/>
        <w:right w:val="none" w:sz="0" w:space="0" w:color="auto"/>
      </w:divBdr>
    </w:div>
    <w:div w:id="972909987">
      <w:bodyDiv w:val="1"/>
      <w:marLeft w:val="0"/>
      <w:marRight w:val="0"/>
      <w:marTop w:val="0"/>
      <w:marBottom w:val="0"/>
      <w:divBdr>
        <w:top w:val="none" w:sz="0" w:space="0" w:color="auto"/>
        <w:left w:val="none" w:sz="0" w:space="0" w:color="auto"/>
        <w:bottom w:val="none" w:sz="0" w:space="0" w:color="auto"/>
        <w:right w:val="none" w:sz="0" w:space="0" w:color="auto"/>
      </w:divBdr>
    </w:div>
    <w:div w:id="974721575">
      <w:bodyDiv w:val="1"/>
      <w:marLeft w:val="0"/>
      <w:marRight w:val="0"/>
      <w:marTop w:val="0"/>
      <w:marBottom w:val="0"/>
      <w:divBdr>
        <w:top w:val="none" w:sz="0" w:space="0" w:color="auto"/>
        <w:left w:val="none" w:sz="0" w:space="0" w:color="auto"/>
        <w:bottom w:val="none" w:sz="0" w:space="0" w:color="auto"/>
        <w:right w:val="none" w:sz="0" w:space="0" w:color="auto"/>
      </w:divBdr>
    </w:div>
    <w:div w:id="975841934">
      <w:bodyDiv w:val="1"/>
      <w:marLeft w:val="0"/>
      <w:marRight w:val="0"/>
      <w:marTop w:val="0"/>
      <w:marBottom w:val="0"/>
      <w:divBdr>
        <w:top w:val="none" w:sz="0" w:space="0" w:color="auto"/>
        <w:left w:val="none" w:sz="0" w:space="0" w:color="auto"/>
        <w:bottom w:val="none" w:sz="0" w:space="0" w:color="auto"/>
        <w:right w:val="none" w:sz="0" w:space="0" w:color="auto"/>
      </w:divBdr>
    </w:div>
    <w:div w:id="976373823">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79192959">
      <w:bodyDiv w:val="1"/>
      <w:marLeft w:val="0"/>
      <w:marRight w:val="0"/>
      <w:marTop w:val="0"/>
      <w:marBottom w:val="0"/>
      <w:divBdr>
        <w:top w:val="none" w:sz="0" w:space="0" w:color="auto"/>
        <w:left w:val="none" w:sz="0" w:space="0" w:color="auto"/>
        <w:bottom w:val="none" w:sz="0" w:space="0" w:color="auto"/>
        <w:right w:val="none" w:sz="0" w:space="0" w:color="auto"/>
      </w:divBdr>
    </w:div>
    <w:div w:id="980234599">
      <w:bodyDiv w:val="1"/>
      <w:marLeft w:val="0"/>
      <w:marRight w:val="0"/>
      <w:marTop w:val="0"/>
      <w:marBottom w:val="0"/>
      <w:divBdr>
        <w:top w:val="none" w:sz="0" w:space="0" w:color="auto"/>
        <w:left w:val="none" w:sz="0" w:space="0" w:color="auto"/>
        <w:bottom w:val="none" w:sz="0" w:space="0" w:color="auto"/>
        <w:right w:val="none" w:sz="0" w:space="0" w:color="auto"/>
      </w:divBdr>
    </w:div>
    <w:div w:id="981228738">
      <w:bodyDiv w:val="1"/>
      <w:marLeft w:val="0"/>
      <w:marRight w:val="0"/>
      <w:marTop w:val="0"/>
      <w:marBottom w:val="0"/>
      <w:divBdr>
        <w:top w:val="none" w:sz="0" w:space="0" w:color="auto"/>
        <w:left w:val="none" w:sz="0" w:space="0" w:color="auto"/>
        <w:bottom w:val="none" w:sz="0" w:space="0" w:color="auto"/>
        <w:right w:val="none" w:sz="0" w:space="0" w:color="auto"/>
      </w:divBdr>
    </w:div>
    <w:div w:id="984045443">
      <w:bodyDiv w:val="1"/>
      <w:marLeft w:val="0"/>
      <w:marRight w:val="0"/>
      <w:marTop w:val="0"/>
      <w:marBottom w:val="0"/>
      <w:divBdr>
        <w:top w:val="none" w:sz="0" w:space="0" w:color="auto"/>
        <w:left w:val="none" w:sz="0" w:space="0" w:color="auto"/>
        <w:bottom w:val="none" w:sz="0" w:space="0" w:color="auto"/>
        <w:right w:val="none" w:sz="0" w:space="0" w:color="auto"/>
      </w:divBdr>
    </w:div>
    <w:div w:id="986855888">
      <w:bodyDiv w:val="1"/>
      <w:marLeft w:val="0"/>
      <w:marRight w:val="0"/>
      <w:marTop w:val="0"/>
      <w:marBottom w:val="0"/>
      <w:divBdr>
        <w:top w:val="none" w:sz="0" w:space="0" w:color="auto"/>
        <w:left w:val="none" w:sz="0" w:space="0" w:color="auto"/>
        <w:bottom w:val="none" w:sz="0" w:space="0" w:color="auto"/>
        <w:right w:val="none" w:sz="0" w:space="0" w:color="auto"/>
      </w:divBdr>
    </w:div>
    <w:div w:id="990863971">
      <w:bodyDiv w:val="1"/>
      <w:marLeft w:val="0"/>
      <w:marRight w:val="0"/>
      <w:marTop w:val="0"/>
      <w:marBottom w:val="0"/>
      <w:divBdr>
        <w:top w:val="none" w:sz="0" w:space="0" w:color="auto"/>
        <w:left w:val="none" w:sz="0" w:space="0" w:color="auto"/>
        <w:bottom w:val="none" w:sz="0" w:space="0" w:color="auto"/>
        <w:right w:val="none" w:sz="0" w:space="0" w:color="auto"/>
      </w:divBdr>
    </w:div>
    <w:div w:id="992291408">
      <w:bodyDiv w:val="1"/>
      <w:marLeft w:val="0"/>
      <w:marRight w:val="0"/>
      <w:marTop w:val="0"/>
      <w:marBottom w:val="0"/>
      <w:divBdr>
        <w:top w:val="none" w:sz="0" w:space="0" w:color="auto"/>
        <w:left w:val="none" w:sz="0" w:space="0" w:color="auto"/>
        <w:bottom w:val="none" w:sz="0" w:space="0" w:color="auto"/>
        <w:right w:val="none" w:sz="0" w:space="0" w:color="auto"/>
      </w:divBdr>
    </w:div>
    <w:div w:id="993994049">
      <w:bodyDiv w:val="1"/>
      <w:marLeft w:val="0"/>
      <w:marRight w:val="0"/>
      <w:marTop w:val="0"/>
      <w:marBottom w:val="0"/>
      <w:divBdr>
        <w:top w:val="none" w:sz="0" w:space="0" w:color="auto"/>
        <w:left w:val="none" w:sz="0" w:space="0" w:color="auto"/>
        <w:bottom w:val="none" w:sz="0" w:space="0" w:color="auto"/>
        <w:right w:val="none" w:sz="0" w:space="0" w:color="auto"/>
      </w:divBdr>
    </w:div>
    <w:div w:id="994190276">
      <w:bodyDiv w:val="1"/>
      <w:marLeft w:val="0"/>
      <w:marRight w:val="0"/>
      <w:marTop w:val="0"/>
      <w:marBottom w:val="0"/>
      <w:divBdr>
        <w:top w:val="none" w:sz="0" w:space="0" w:color="auto"/>
        <w:left w:val="none" w:sz="0" w:space="0" w:color="auto"/>
        <w:bottom w:val="none" w:sz="0" w:space="0" w:color="auto"/>
        <w:right w:val="none" w:sz="0" w:space="0" w:color="auto"/>
      </w:divBdr>
    </w:div>
    <w:div w:id="996346070">
      <w:bodyDiv w:val="1"/>
      <w:marLeft w:val="0"/>
      <w:marRight w:val="0"/>
      <w:marTop w:val="0"/>
      <w:marBottom w:val="0"/>
      <w:divBdr>
        <w:top w:val="none" w:sz="0" w:space="0" w:color="auto"/>
        <w:left w:val="none" w:sz="0" w:space="0" w:color="auto"/>
        <w:bottom w:val="none" w:sz="0" w:space="0" w:color="auto"/>
        <w:right w:val="none" w:sz="0" w:space="0" w:color="auto"/>
      </w:divBdr>
    </w:div>
    <w:div w:id="998272612">
      <w:bodyDiv w:val="1"/>
      <w:marLeft w:val="0"/>
      <w:marRight w:val="0"/>
      <w:marTop w:val="0"/>
      <w:marBottom w:val="0"/>
      <w:divBdr>
        <w:top w:val="none" w:sz="0" w:space="0" w:color="auto"/>
        <w:left w:val="none" w:sz="0" w:space="0" w:color="auto"/>
        <w:bottom w:val="none" w:sz="0" w:space="0" w:color="auto"/>
        <w:right w:val="none" w:sz="0" w:space="0" w:color="auto"/>
      </w:divBdr>
    </w:div>
    <w:div w:id="998658735">
      <w:bodyDiv w:val="1"/>
      <w:marLeft w:val="0"/>
      <w:marRight w:val="0"/>
      <w:marTop w:val="0"/>
      <w:marBottom w:val="0"/>
      <w:divBdr>
        <w:top w:val="none" w:sz="0" w:space="0" w:color="auto"/>
        <w:left w:val="none" w:sz="0" w:space="0" w:color="auto"/>
        <w:bottom w:val="none" w:sz="0" w:space="0" w:color="auto"/>
        <w:right w:val="none" w:sz="0" w:space="0" w:color="auto"/>
      </w:divBdr>
    </w:div>
    <w:div w:id="998851731">
      <w:bodyDiv w:val="1"/>
      <w:marLeft w:val="0"/>
      <w:marRight w:val="0"/>
      <w:marTop w:val="0"/>
      <w:marBottom w:val="0"/>
      <w:divBdr>
        <w:top w:val="none" w:sz="0" w:space="0" w:color="auto"/>
        <w:left w:val="none" w:sz="0" w:space="0" w:color="auto"/>
        <w:bottom w:val="none" w:sz="0" w:space="0" w:color="auto"/>
        <w:right w:val="none" w:sz="0" w:space="0" w:color="auto"/>
      </w:divBdr>
    </w:div>
    <w:div w:id="999430319">
      <w:bodyDiv w:val="1"/>
      <w:marLeft w:val="0"/>
      <w:marRight w:val="0"/>
      <w:marTop w:val="0"/>
      <w:marBottom w:val="0"/>
      <w:divBdr>
        <w:top w:val="none" w:sz="0" w:space="0" w:color="auto"/>
        <w:left w:val="none" w:sz="0" w:space="0" w:color="auto"/>
        <w:bottom w:val="none" w:sz="0" w:space="0" w:color="auto"/>
        <w:right w:val="none" w:sz="0" w:space="0" w:color="auto"/>
      </w:divBdr>
    </w:div>
    <w:div w:id="1000306034">
      <w:bodyDiv w:val="1"/>
      <w:marLeft w:val="0"/>
      <w:marRight w:val="0"/>
      <w:marTop w:val="0"/>
      <w:marBottom w:val="0"/>
      <w:divBdr>
        <w:top w:val="none" w:sz="0" w:space="0" w:color="auto"/>
        <w:left w:val="none" w:sz="0" w:space="0" w:color="auto"/>
        <w:bottom w:val="none" w:sz="0" w:space="0" w:color="auto"/>
        <w:right w:val="none" w:sz="0" w:space="0" w:color="auto"/>
      </w:divBdr>
    </w:div>
    <w:div w:id="1000543958">
      <w:bodyDiv w:val="1"/>
      <w:marLeft w:val="0"/>
      <w:marRight w:val="0"/>
      <w:marTop w:val="0"/>
      <w:marBottom w:val="0"/>
      <w:divBdr>
        <w:top w:val="none" w:sz="0" w:space="0" w:color="auto"/>
        <w:left w:val="none" w:sz="0" w:space="0" w:color="auto"/>
        <w:bottom w:val="none" w:sz="0" w:space="0" w:color="auto"/>
        <w:right w:val="none" w:sz="0" w:space="0" w:color="auto"/>
      </w:divBdr>
    </w:div>
    <w:div w:id="1003237292">
      <w:bodyDiv w:val="1"/>
      <w:marLeft w:val="0"/>
      <w:marRight w:val="0"/>
      <w:marTop w:val="0"/>
      <w:marBottom w:val="0"/>
      <w:divBdr>
        <w:top w:val="none" w:sz="0" w:space="0" w:color="auto"/>
        <w:left w:val="none" w:sz="0" w:space="0" w:color="auto"/>
        <w:bottom w:val="none" w:sz="0" w:space="0" w:color="auto"/>
        <w:right w:val="none" w:sz="0" w:space="0" w:color="auto"/>
      </w:divBdr>
    </w:div>
    <w:div w:id="1006521337">
      <w:bodyDiv w:val="1"/>
      <w:marLeft w:val="0"/>
      <w:marRight w:val="0"/>
      <w:marTop w:val="0"/>
      <w:marBottom w:val="0"/>
      <w:divBdr>
        <w:top w:val="none" w:sz="0" w:space="0" w:color="auto"/>
        <w:left w:val="none" w:sz="0" w:space="0" w:color="auto"/>
        <w:bottom w:val="none" w:sz="0" w:space="0" w:color="auto"/>
        <w:right w:val="none" w:sz="0" w:space="0" w:color="auto"/>
      </w:divBdr>
    </w:div>
    <w:div w:id="1007974766">
      <w:bodyDiv w:val="1"/>
      <w:marLeft w:val="0"/>
      <w:marRight w:val="0"/>
      <w:marTop w:val="0"/>
      <w:marBottom w:val="0"/>
      <w:divBdr>
        <w:top w:val="none" w:sz="0" w:space="0" w:color="auto"/>
        <w:left w:val="none" w:sz="0" w:space="0" w:color="auto"/>
        <w:bottom w:val="none" w:sz="0" w:space="0" w:color="auto"/>
        <w:right w:val="none" w:sz="0" w:space="0" w:color="auto"/>
      </w:divBdr>
    </w:div>
    <w:div w:id="1008946463">
      <w:bodyDiv w:val="1"/>
      <w:marLeft w:val="0"/>
      <w:marRight w:val="0"/>
      <w:marTop w:val="0"/>
      <w:marBottom w:val="0"/>
      <w:divBdr>
        <w:top w:val="none" w:sz="0" w:space="0" w:color="auto"/>
        <w:left w:val="none" w:sz="0" w:space="0" w:color="auto"/>
        <w:bottom w:val="none" w:sz="0" w:space="0" w:color="auto"/>
        <w:right w:val="none" w:sz="0" w:space="0" w:color="auto"/>
      </w:divBdr>
    </w:div>
    <w:div w:id="1011954014">
      <w:bodyDiv w:val="1"/>
      <w:marLeft w:val="0"/>
      <w:marRight w:val="0"/>
      <w:marTop w:val="0"/>
      <w:marBottom w:val="0"/>
      <w:divBdr>
        <w:top w:val="none" w:sz="0" w:space="0" w:color="auto"/>
        <w:left w:val="none" w:sz="0" w:space="0" w:color="auto"/>
        <w:bottom w:val="none" w:sz="0" w:space="0" w:color="auto"/>
        <w:right w:val="none" w:sz="0" w:space="0" w:color="auto"/>
      </w:divBdr>
    </w:div>
    <w:div w:id="1012758184">
      <w:bodyDiv w:val="1"/>
      <w:marLeft w:val="0"/>
      <w:marRight w:val="0"/>
      <w:marTop w:val="0"/>
      <w:marBottom w:val="0"/>
      <w:divBdr>
        <w:top w:val="none" w:sz="0" w:space="0" w:color="auto"/>
        <w:left w:val="none" w:sz="0" w:space="0" w:color="auto"/>
        <w:bottom w:val="none" w:sz="0" w:space="0" w:color="auto"/>
        <w:right w:val="none" w:sz="0" w:space="0" w:color="auto"/>
      </w:divBdr>
    </w:div>
    <w:div w:id="1012872930">
      <w:bodyDiv w:val="1"/>
      <w:marLeft w:val="0"/>
      <w:marRight w:val="0"/>
      <w:marTop w:val="0"/>
      <w:marBottom w:val="0"/>
      <w:divBdr>
        <w:top w:val="none" w:sz="0" w:space="0" w:color="auto"/>
        <w:left w:val="none" w:sz="0" w:space="0" w:color="auto"/>
        <w:bottom w:val="none" w:sz="0" w:space="0" w:color="auto"/>
        <w:right w:val="none" w:sz="0" w:space="0" w:color="auto"/>
      </w:divBdr>
    </w:div>
    <w:div w:id="1012881434">
      <w:bodyDiv w:val="1"/>
      <w:marLeft w:val="0"/>
      <w:marRight w:val="0"/>
      <w:marTop w:val="0"/>
      <w:marBottom w:val="0"/>
      <w:divBdr>
        <w:top w:val="none" w:sz="0" w:space="0" w:color="auto"/>
        <w:left w:val="none" w:sz="0" w:space="0" w:color="auto"/>
        <w:bottom w:val="none" w:sz="0" w:space="0" w:color="auto"/>
        <w:right w:val="none" w:sz="0" w:space="0" w:color="auto"/>
      </w:divBdr>
    </w:div>
    <w:div w:id="1013150950">
      <w:bodyDiv w:val="1"/>
      <w:marLeft w:val="0"/>
      <w:marRight w:val="0"/>
      <w:marTop w:val="0"/>
      <w:marBottom w:val="0"/>
      <w:divBdr>
        <w:top w:val="none" w:sz="0" w:space="0" w:color="auto"/>
        <w:left w:val="none" w:sz="0" w:space="0" w:color="auto"/>
        <w:bottom w:val="none" w:sz="0" w:space="0" w:color="auto"/>
        <w:right w:val="none" w:sz="0" w:space="0" w:color="auto"/>
      </w:divBdr>
    </w:div>
    <w:div w:id="1013264679">
      <w:bodyDiv w:val="1"/>
      <w:marLeft w:val="0"/>
      <w:marRight w:val="0"/>
      <w:marTop w:val="0"/>
      <w:marBottom w:val="0"/>
      <w:divBdr>
        <w:top w:val="none" w:sz="0" w:space="0" w:color="auto"/>
        <w:left w:val="none" w:sz="0" w:space="0" w:color="auto"/>
        <w:bottom w:val="none" w:sz="0" w:space="0" w:color="auto"/>
        <w:right w:val="none" w:sz="0" w:space="0" w:color="auto"/>
      </w:divBdr>
    </w:div>
    <w:div w:id="1015302399">
      <w:bodyDiv w:val="1"/>
      <w:marLeft w:val="0"/>
      <w:marRight w:val="0"/>
      <w:marTop w:val="0"/>
      <w:marBottom w:val="0"/>
      <w:divBdr>
        <w:top w:val="none" w:sz="0" w:space="0" w:color="auto"/>
        <w:left w:val="none" w:sz="0" w:space="0" w:color="auto"/>
        <w:bottom w:val="none" w:sz="0" w:space="0" w:color="auto"/>
        <w:right w:val="none" w:sz="0" w:space="0" w:color="auto"/>
      </w:divBdr>
    </w:div>
    <w:div w:id="1016422641">
      <w:bodyDiv w:val="1"/>
      <w:marLeft w:val="0"/>
      <w:marRight w:val="0"/>
      <w:marTop w:val="0"/>
      <w:marBottom w:val="0"/>
      <w:divBdr>
        <w:top w:val="none" w:sz="0" w:space="0" w:color="auto"/>
        <w:left w:val="none" w:sz="0" w:space="0" w:color="auto"/>
        <w:bottom w:val="none" w:sz="0" w:space="0" w:color="auto"/>
        <w:right w:val="none" w:sz="0" w:space="0" w:color="auto"/>
      </w:divBdr>
    </w:div>
    <w:div w:id="1018434855">
      <w:bodyDiv w:val="1"/>
      <w:marLeft w:val="0"/>
      <w:marRight w:val="0"/>
      <w:marTop w:val="0"/>
      <w:marBottom w:val="0"/>
      <w:divBdr>
        <w:top w:val="none" w:sz="0" w:space="0" w:color="auto"/>
        <w:left w:val="none" w:sz="0" w:space="0" w:color="auto"/>
        <w:bottom w:val="none" w:sz="0" w:space="0" w:color="auto"/>
        <w:right w:val="none" w:sz="0" w:space="0" w:color="auto"/>
      </w:divBdr>
    </w:div>
    <w:div w:id="1020548560">
      <w:bodyDiv w:val="1"/>
      <w:marLeft w:val="0"/>
      <w:marRight w:val="0"/>
      <w:marTop w:val="0"/>
      <w:marBottom w:val="0"/>
      <w:divBdr>
        <w:top w:val="none" w:sz="0" w:space="0" w:color="auto"/>
        <w:left w:val="none" w:sz="0" w:space="0" w:color="auto"/>
        <w:bottom w:val="none" w:sz="0" w:space="0" w:color="auto"/>
        <w:right w:val="none" w:sz="0" w:space="0" w:color="auto"/>
      </w:divBdr>
    </w:div>
    <w:div w:id="1021668299">
      <w:bodyDiv w:val="1"/>
      <w:marLeft w:val="0"/>
      <w:marRight w:val="0"/>
      <w:marTop w:val="0"/>
      <w:marBottom w:val="0"/>
      <w:divBdr>
        <w:top w:val="none" w:sz="0" w:space="0" w:color="auto"/>
        <w:left w:val="none" w:sz="0" w:space="0" w:color="auto"/>
        <w:bottom w:val="none" w:sz="0" w:space="0" w:color="auto"/>
        <w:right w:val="none" w:sz="0" w:space="0" w:color="auto"/>
      </w:divBdr>
    </w:div>
    <w:div w:id="1022127308">
      <w:bodyDiv w:val="1"/>
      <w:marLeft w:val="0"/>
      <w:marRight w:val="0"/>
      <w:marTop w:val="0"/>
      <w:marBottom w:val="0"/>
      <w:divBdr>
        <w:top w:val="none" w:sz="0" w:space="0" w:color="auto"/>
        <w:left w:val="none" w:sz="0" w:space="0" w:color="auto"/>
        <w:bottom w:val="none" w:sz="0" w:space="0" w:color="auto"/>
        <w:right w:val="none" w:sz="0" w:space="0" w:color="auto"/>
      </w:divBdr>
    </w:div>
    <w:div w:id="1022517606">
      <w:bodyDiv w:val="1"/>
      <w:marLeft w:val="0"/>
      <w:marRight w:val="0"/>
      <w:marTop w:val="0"/>
      <w:marBottom w:val="0"/>
      <w:divBdr>
        <w:top w:val="none" w:sz="0" w:space="0" w:color="auto"/>
        <w:left w:val="none" w:sz="0" w:space="0" w:color="auto"/>
        <w:bottom w:val="none" w:sz="0" w:space="0" w:color="auto"/>
        <w:right w:val="none" w:sz="0" w:space="0" w:color="auto"/>
      </w:divBdr>
    </w:div>
    <w:div w:id="1024131326">
      <w:bodyDiv w:val="1"/>
      <w:marLeft w:val="0"/>
      <w:marRight w:val="0"/>
      <w:marTop w:val="0"/>
      <w:marBottom w:val="0"/>
      <w:divBdr>
        <w:top w:val="none" w:sz="0" w:space="0" w:color="auto"/>
        <w:left w:val="none" w:sz="0" w:space="0" w:color="auto"/>
        <w:bottom w:val="none" w:sz="0" w:space="0" w:color="auto"/>
        <w:right w:val="none" w:sz="0" w:space="0" w:color="auto"/>
      </w:divBdr>
    </w:div>
    <w:div w:id="1025791356">
      <w:bodyDiv w:val="1"/>
      <w:marLeft w:val="0"/>
      <w:marRight w:val="0"/>
      <w:marTop w:val="0"/>
      <w:marBottom w:val="0"/>
      <w:divBdr>
        <w:top w:val="none" w:sz="0" w:space="0" w:color="auto"/>
        <w:left w:val="none" w:sz="0" w:space="0" w:color="auto"/>
        <w:bottom w:val="none" w:sz="0" w:space="0" w:color="auto"/>
        <w:right w:val="none" w:sz="0" w:space="0" w:color="auto"/>
      </w:divBdr>
    </w:div>
    <w:div w:id="1026250763">
      <w:bodyDiv w:val="1"/>
      <w:marLeft w:val="0"/>
      <w:marRight w:val="0"/>
      <w:marTop w:val="0"/>
      <w:marBottom w:val="0"/>
      <w:divBdr>
        <w:top w:val="none" w:sz="0" w:space="0" w:color="auto"/>
        <w:left w:val="none" w:sz="0" w:space="0" w:color="auto"/>
        <w:bottom w:val="none" w:sz="0" w:space="0" w:color="auto"/>
        <w:right w:val="none" w:sz="0" w:space="0" w:color="auto"/>
      </w:divBdr>
    </w:div>
    <w:div w:id="1030178848">
      <w:bodyDiv w:val="1"/>
      <w:marLeft w:val="0"/>
      <w:marRight w:val="0"/>
      <w:marTop w:val="0"/>
      <w:marBottom w:val="0"/>
      <w:divBdr>
        <w:top w:val="none" w:sz="0" w:space="0" w:color="auto"/>
        <w:left w:val="none" w:sz="0" w:space="0" w:color="auto"/>
        <w:bottom w:val="none" w:sz="0" w:space="0" w:color="auto"/>
        <w:right w:val="none" w:sz="0" w:space="0" w:color="auto"/>
      </w:divBdr>
    </w:div>
    <w:div w:id="1031224722">
      <w:bodyDiv w:val="1"/>
      <w:marLeft w:val="0"/>
      <w:marRight w:val="0"/>
      <w:marTop w:val="0"/>
      <w:marBottom w:val="0"/>
      <w:divBdr>
        <w:top w:val="none" w:sz="0" w:space="0" w:color="auto"/>
        <w:left w:val="none" w:sz="0" w:space="0" w:color="auto"/>
        <w:bottom w:val="none" w:sz="0" w:space="0" w:color="auto"/>
        <w:right w:val="none" w:sz="0" w:space="0" w:color="auto"/>
      </w:divBdr>
    </w:div>
    <w:div w:id="1031295748">
      <w:bodyDiv w:val="1"/>
      <w:marLeft w:val="0"/>
      <w:marRight w:val="0"/>
      <w:marTop w:val="0"/>
      <w:marBottom w:val="0"/>
      <w:divBdr>
        <w:top w:val="none" w:sz="0" w:space="0" w:color="auto"/>
        <w:left w:val="none" w:sz="0" w:space="0" w:color="auto"/>
        <w:bottom w:val="none" w:sz="0" w:space="0" w:color="auto"/>
        <w:right w:val="none" w:sz="0" w:space="0" w:color="auto"/>
      </w:divBdr>
    </w:div>
    <w:div w:id="1032917351">
      <w:bodyDiv w:val="1"/>
      <w:marLeft w:val="0"/>
      <w:marRight w:val="0"/>
      <w:marTop w:val="0"/>
      <w:marBottom w:val="0"/>
      <w:divBdr>
        <w:top w:val="none" w:sz="0" w:space="0" w:color="auto"/>
        <w:left w:val="none" w:sz="0" w:space="0" w:color="auto"/>
        <w:bottom w:val="none" w:sz="0" w:space="0" w:color="auto"/>
        <w:right w:val="none" w:sz="0" w:space="0" w:color="auto"/>
      </w:divBdr>
    </w:div>
    <w:div w:id="1033117024">
      <w:bodyDiv w:val="1"/>
      <w:marLeft w:val="0"/>
      <w:marRight w:val="0"/>
      <w:marTop w:val="0"/>
      <w:marBottom w:val="0"/>
      <w:divBdr>
        <w:top w:val="none" w:sz="0" w:space="0" w:color="auto"/>
        <w:left w:val="none" w:sz="0" w:space="0" w:color="auto"/>
        <w:bottom w:val="none" w:sz="0" w:space="0" w:color="auto"/>
        <w:right w:val="none" w:sz="0" w:space="0" w:color="auto"/>
      </w:divBdr>
    </w:div>
    <w:div w:id="1034425447">
      <w:bodyDiv w:val="1"/>
      <w:marLeft w:val="0"/>
      <w:marRight w:val="0"/>
      <w:marTop w:val="0"/>
      <w:marBottom w:val="0"/>
      <w:divBdr>
        <w:top w:val="none" w:sz="0" w:space="0" w:color="auto"/>
        <w:left w:val="none" w:sz="0" w:space="0" w:color="auto"/>
        <w:bottom w:val="none" w:sz="0" w:space="0" w:color="auto"/>
        <w:right w:val="none" w:sz="0" w:space="0" w:color="auto"/>
      </w:divBdr>
    </w:div>
    <w:div w:id="1034767783">
      <w:bodyDiv w:val="1"/>
      <w:marLeft w:val="0"/>
      <w:marRight w:val="0"/>
      <w:marTop w:val="0"/>
      <w:marBottom w:val="0"/>
      <w:divBdr>
        <w:top w:val="none" w:sz="0" w:space="0" w:color="auto"/>
        <w:left w:val="none" w:sz="0" w:space="0" w:color="auto"/>
        <w:bottom w:val="none" w:sz="0" w:space="0" w:color="auto"/>
        <w:right w:val="none" w:sz="0" w:space="0" w:color="auto"/>
      </w:divBdr>
    </w:div>
    <w:div w:id="1035157656">
      <w:bodyDiv w:val="1"/>
      <w:marLeft w:val="0"/>
      <w:marRight w:val="0"/>
      <w:marTop w:val="0"/>
      <w:marBottom w:val="0"/>
      <w:divBdr>
        <w:top w:val="none" w:sz="0" w:space="0" w:color="auto"/>
        <w:left w:val="none" w:sz="0" w:space="0" w:color="auto"/>
        <w:bottom w:val="none" w:sz="0" w:space="0" w:color="auto"/>
        <w:right w:val="none" w:sz="0" w:space="0" w:color="auto"/>
      </w:divBdr>
    </w:div>
    <w:div w:id="1035233641">
      <w:bodyDiv w:val="1"/>
      <w:marLeft w:val="0"/>
      <w:marRight w:val="0"/>
      <w:marTop w:val="0"/>
      <w:marBottom w:val="0"/>
      <w:divBdr>
        <w:top w:val="none" w:sz="0" w:space="0" w:color="auto"/>
        <w:left w:val="none" w:sz="0" w:space="0" w:color="auto"/>
        <w:bottom w:val="none" w:sz="0" w:space="0" w:color="auto"/>
        <w:right w:val="none" w:sz="0" w:space="0" w:color="auto"/>
      </w:divBdr>
    </w:div>
    <w:div w:id="1038775681">
      <w:bodyDiv w:val="1"/>
      <w:marLeft w:val="0"/>
      <w:marRight w:val="0"/>
      <w:marTop w:val="0"/>
      <w:marBottom w:val="0"/>
      <w:divBdr>
        <w:top w:val="none" w:sz="0" w:space="0" w:color="auto"/>
        <w:left w:val="none" w:sz="0" w:space="0" w:color="auto"/>
        <w:bottom w:val="none" w:sz="0" w:space="0" w:color="auto"/>
        <w:right w:val="none" w:sz="0" w:space="0" w:color="auto"/>
      </w:divBdr>
    </w:div>
    <w:div w:id="1043748366">
      <w:bodyDiv w:val="1"/>
      <w:marLeft w:val="0"/>
      <w:marRight w:val="0"/>
      <w:marTop w:val="0"/>
      <w:marBottom w:val="0"/>
      <w:divBdr>
        <w:top w:val="none" w:sz="0" w:space="0" w:color="auto"/>
        <w:left w:val="none" w:sz="0" w:space="0" w:color="auto"/>
        <w:bottom w:val="none" w:sz="0" w:space="0" w:color="auto"/>
        <w:right w:val="none" w:sz="0" w:space="0" w:color="auto"/>
      </w:divBdr>
    </w:div>
    <w:div w:id="1046560687">
      <w:bodyDiv w:val="1"/>
      <w:marLeft w:val="0"/>
      <w:marRight w:val="0"/>
      <w:marTop w:val="0"/>
      <w:marBottom w:val="0"/>
      <w:divBdr>
        <w:top w:val="none" w:sz="0" w:space="0" w:color="auto"/>
        <w:left w:val="none" w:sz="0" w:space="0" w:color="auto"/>
        <w:bottom w:val="none" w:sz="0" w:space="0" w:color="auto"/>
        <w:right w:val="none" w:sz="0" w:space="0" w:color="auto"/>
      </w:divBdr>
    </w:div>
    <w:div w:id="1047922330">
      <w:bodyDiv w:val="1"/>
      <w:marLeft w:val="0"/>
      <w:marRight w:val="0"/>
      <w:marTop w:val="0"/>
      <w:marBottom w:val="0"/>
      <w:divBdr>
        <w:top w:val="none" w:sz="0" w:space="0" w:color="auto"/>
        <w:left w:val="none" w:sz="0" w:space="0" w:color="auto"/>
        <w:bottom w:val="none" w:sz="0" w:space="0" w:color="auto"/>
        <w:right w:val="none" w:sz="0" w:space="0" w:color="auto"/>
      </w:divBdr>
    </w:div>
    <w:div w:id="1047952657">
      <w:bodyDiv w:val="1"/>
      <w:marLeft w:val="0"/>
      <w:marRight w:val="0"/>
      <w:marTop w:val="0"/>
      <w:marBottom w:val="0"/>
      <w:divBdr>
        <w:top w:val="none" w:sz="0" w:space="0" w:color="auto"/>
        <w:left w:val="none" w:sz="0" w:space="0" w:color="auto"/>
        <w:bottom w:val="none" w:sz="0" w:space="0" w:color="auto"/>
        <w:right w:val="none" w:sz="0" w:space="0" w:color="auto"/>
      </w:divBdr>
    </w:div>
    <w:div w:id="1049231469">
      <w:bodyDiv w:val="1"/>
      <w:marLeft w:val="0"/>
      <w:marRight w:val="0"/>
      <w:marTop w:val="0"/>
      <w:marBottom w:val="0"/>
      <w:divBdr>
        <w:top w:val="none" w:sz="0" w:space="0" w:color="auto"/>
        <w:left w:val="none" w:sz="0" w:space="0" w:color="auto"/>
        <w:bottom w:val="none" w:sz="0" w:space="0" w:color="auto"/>
        <w:right w:val="none" w:sz="0" w:space="0" w:color="auto"/>
      </w:divBdr>
    </w:div>
    <w:div w:id="1049379440">
      <w:bodyDiv w:val="1"/>
      <w:marLeft w:val="0"/>
      <w:marRight w:val="0"/>
      <w:marTop w:val="0"/>
      <w:marBottom w:val="0"/>
      <w:divBdr>
        <w:top w:val="none" w:sz="0" w:space="0" w:color="auto"/>
        <w:left w:val="none" w:sz="0" w:space="0" w:color="auto"/>
        <w:bottom w:val="none" w:sz="0" w:space="0" w:color="auto"/>
        <w:right w:val="none" w:sz="0" w:space="0" w:color="auto"/>
      </w:divBdr>
    </w:div>
    <w:div w:id="1051610934">
      <w:bodyDiv w:val="1"/>
      <w:marLeft w:val="0"/>
      <w:marRight w:val="0"/>
      <w:marTop w:val="0"/>
      <w:marBottom w:val="0"/>
      <w:divBdr>
        <w:top w:val="none" w:sz="0" w:space="0" w:color="auto"/>
        <w:left w:val="none" w:sz="0" w:space="0" w:color="auto"/>
        <w:bottom w:val="none" w:sz="0" w:space="0" w:color="auto"/>
        <w:right w:val="none" w:sz="0" w:space="0" w:color="auto"/>
      </w:divBdr>
    </w:div>
    <w:div w:id="1053702365">
      <w:bodyDiv w:val="1"/>
      <w:marLeft w:val="0"/>
      <w:marRight w:val="0"/>
      <w:marTop w:val="0"/>
      <w:marBottom w:val="0"/>
      <w:divBdr>
        <w:top w:val="none" w:sz="0" w:space="0" w:color="auto"/>
        <w:left w:val="none" w:sz="0" w:space="0" w:color="auto"/>
        <w:bottom w:val="none" w:sz="0" w:space="0" w:color="auto"/>
        <w:right w:val="none" w:sz="0" w:space="0" w:color="auto"/>
      </w:divBdr>
    </w:div>
    <w:div w:id="1054081720">
      <w:bodyDiv w:val="1"/>
      <w:marLeft w:val="0"/>
      <w:marRight w:val="0"/>
      <w:marTop w:val="0"/>
      <w:marBottom w:val="0"/>
      <w:divBdr>
        <w:top w:val="none" w:sz="0" w:space="0" w:color="auto"/>
        <w:left w:val="none" w:sz="0" w:space="0" w:color="auto"/>
        <w:bottom w:val="none" w:sz="0" w:space="0" w:color="auto"/>
        <w:right w:val="none" w:sz="0" w:space="0" w:color="auto"/>
      </w:divBdr>
    </w:div>
    <w:div w:id="1054548168">
      <w:bodyDiv w:val="1"/>
      <w:marLeft w:val="0"/>
      <w:marRight w:val="0"/>
      <w:marTop w:val="0"/>
      <w:marBottom w:val="0"/>
      <w:divBdr>
        <w:top w:val="none" w:sz="0" w:space="0" w:color="auto"/>
        <w:left w:val="none" w:sz="0" w:space="0" w:color="auto"/>
        <w:bottom w:val="none" w:sz="0" w:space="0" w:color="auto"/>
        <w:right w:val="none" w:sz="0" w:space="0" w:color="auto"/>
      </w:divBdr>
    </w:div>
    <w:div w:id="1057627375">
      <w:bodyDiv w:val="1"/>
      <w:marLeft w:val="0"/>
      <w:marRight w:val="0"/>
      <w:marTop w:val="0"/>
      <w:marBottom w:val="0"/>
      <w:divBdr>
        <w:top w:val="none" w:sz="0" w:space="0" w:color="auto"/>
        <w:left w:val="none" w:sz="0" w:space="0" w:color="auto"/>
        <w:bottom w:val="none" w:sz="0" w:space="0" w:color="auto"/>
        <w:right w:val="none" w:sz="0" w:space="0" w:color="auto"/>
      </w:divBdr>
    </w:div>
    <w:div w:id="1058161628">
      <w:bodyDiv w:val="1"/>
      <w:marLeft w:val="0"/>
      <w:marRight w:val="0"/>
      <w:marTop w:val="0"/>
      <w:marBottom w:val="0"/>
      <w:divBdr>
        <w:top w:val="none" w:sz="0" w:space="0" w:color="auto"/>
        <w:left w:val="none" w:sz="0" w:space="0" w:color="auto"/>
        <w:bottom w:val="none" w:sz="0" w:space="0" w:color="auto"/>
        <w:right w:val="none" w:sz="0" w:space="0" w:color="auto"/>
      </w:divBdr>
    </w:div>
    <w:div w:id="1059327607">
      <w:bodyDiv w:val="1"/>
      <w:marLeft w:val="0"/>
      <w:marRight w:val="0"/>
      <w:marTop w:val="0"/>
      <w:marBottom w:val="0"/>
      <w:divBdr>
        <w:top w:val="none" w:sz="0" w:space="0" w:color="auto"/>
        <w:left w:val="none" w:sz="0" w:space="0" w:color="auto"/>
        <w:bottom w:val="none" w:sz="0" w:space="0" w:color="auto"/>
        <w:right w:val="none" w:sz="0" w:space="0" w:color="auto"/>
      </w:divBdr>
    </w:div>
    <w:div w:id="1059596636">
      <w:bodyDiv w:val="1"/>
      <w:marLeft w:val="0"/>
      <w:marRight w:val="0"/>
      <w:marTop w:val="0"/>
      <w:marBottom w:val="0"/>
      <w:divBdr>
        <w:top w:val="none" w:sz="0" w:space="0" w:color="auto"/>
        <w:left w:val="none" w:sz="0" w:space="0" w:color="auto"/>
        <w:bottom w:val="none" w:sz="0" w:space="0" w:color="auto"/>
        <w:right w:val="none" w:sz="0" w:space="0" w:color="auto"/>
      </w:divBdr>
    </w:div>
    <w:div w:id="1060060383">
      <w:bodyDiv w:val="1"/>
      <w:marLeft w:val="0"/>
      <w:marRight w:val="0"/>
      <w:marTop w:val="0"/>
      <w:marBottom w:val="0"/>
      <w:divBdr>
        <w:top w:val="none" w:sz="0" w:space="0" w:color="auto"/>
        <w:left w:val="none" w:sz="0" w:space="0" w:color="auto"/>
        <w:bottom w:val="none" w:sz="0" w:space="0" w:color="auto"/>
        <w:right w:val="none" w:sz="0" w:space="0" w:color="auto"/>
      </w:divBdr>
    </w:div>
    <w:div w:id="1060372820">
      <w:bodyDiv w:val="1"/>
      <w:marLeft w:val="0"/>
      <w:marRight w:val="0"/>
      <w:marTop w:val="0"/>
      <w:marBottom w:val="0"/>
      <w:divBdr>
        <w:top w:val="none" w:sz="0" w:space="0" w:color="auto"/>
        <w:left w:val="none" w:sz="0" w:space="0" w:color="auto"/>
        <w:bottom w:val="none" w:sz="0" w:space="0" w:color="auto"/>
        <w:right w:val="none" w:sz="0" w:space="0" w:color="auto"/>
      </w:divBdr>
    </w:div>
    <w:div w:id="1061178199">
      <w:bodyDiv w:val="1"/>
      <w:marLeft w:val="0"/>
      <w:marRight w:val="0"/>
      <w:marTop w:val="0"/>
      <w:marBottom w:val="0"/>
      <w:divBdr>
        <w:top w:val="none" w:sz="0" w:space="0" w:color="auto"/>
        <w:left w:val="none" w:sz="0" w:space="0" w:color="auto"/>
        <w:bottom w:val="none" w:sz="0" w:space="0" w:color="auto"/>
        <w:right w:val="none" w:sz="0" w:space="0" w:color="auto"/>
      </w:divBdr>
    </w:div>
    <w:div w:id="1061948494">
      <w:bodyDiv w:val="1"/>
      <w:marLeft w:val="0"/>
      <w:marRight w:val="0"/>
      <w:marTop w:val="0"/>
      <w:marBottom w:val="0"/>
      <w:divBdr>
        <w:top w:val="none" w:sz="0" w:space="0" w:color="auto"/>
        <w:left w:val="none" w:sz="0" w:space="0" w:color="auto"/>
        <w:bottom w:val="none" w:sz="0" w:space="0" w:color="auto"/>
        <w:right w:val="none" w:sz="0" w:space="0" w:color="auto"/>
      </w:divBdr>
    </w:div>
    <w:div w:id="1062173552">
      <w:bodyDiv w:val="1"/>
      <w:marLeft w:val="0"/>
      <w:marRight w:val="0"/>
      <w:marTop w:val="0"/>
      <w:marBottom w:val="0"/>
      <w:divBdr>
        <w:top w:val="none" w:sz="0" w:space="0" w:color="auto"/>
        <w:left w:val="none" w:sz="0" w:space="0" w:color="auto"/>
        <w:bottom w:val="none" w:sz="0" w:space="0" w:color="auto"/>
        <w:right w:val="none" w:sz="0" w:space="0" w:color="auto"/>
      </w:divBdr>
    </w:div>
    <w:div w:id="1062755738">
      <w:bodyDiv w:val="1"/>
      <w:marLeft w:val="0"/>
      <w:marRight w:val="0"/>
      <w:marTop w:val="0"/>
      <w:marBottom w:val="0"/>
      <w:divBdr>
        <w:top w:val="none" w:sz="0" w:space="0" w:color="auto"/>
        <w:left w:val="none" w:sz="0" w:space="0" w:color="auto"/>
        <w:bottom w:val="none" w:sz="0" w:space="0" w:color="auto"/>
        <w:right w:val="none" w:sz="0" w:space="0" w:color="auto"/>
      </w:divBdr>
    </w:div>
    <w:div w:id="1063061088">
      <w:bodyDiv w:val="1"/>
      <w:marLeft w:val="0"/>
      <w:marRight w:val="0"/>
      <w:marTop w:val="0"/>
      <w:marBottom w:val="0"/>
      <w:divBdr>
        <w:top w:val="none" w:sz="0" w:space="0" w:color="auto"/>
        <w:left w:val="none" w:sz="0" w:space="0" w:color="auto"/>
        <w:bottom w:val="none" w:sz="0" w:space="0" w:color="auto"/>
        <w:right w:val="none" w:sz="0" w:space="0" w:color="auto"/>
      </w:divBdr>
    </w:div>
    <w:div w:id="1064063792">
      <w:bodyDiv w:val="1"/>
      <w:marLeft w:val="0"/>
      <w:marRight w:val="0"/>
      <w:marTop w:val="0"/>
      <w:marBottom w:val="0"/>
      <w:divBdr>
        <w:top w:val="none" w:sz="0" w:space="0" w:color="auto"/>
        <w:left w:val="none" w:sz="0" w:space="0" w:color="auto"/>
        <w:bottom w:val="none" w:sz="0" w:space="0" w:color="auto"/>
        <w:right w:val="none" w:sz="0" w:space="0" w:color="auto"/>
      </w:divBdr>
    </w:div>
    <w:div w:id="1066420928">
      <w:bodyDiv w:val="1"/>
      <w:marLeft w:val="0"/>
      <w:marRight w:val="0"/>
      <w:marTop w:val="0"/>
      <w:marBottom w:val="0"/>
      <w:divBdr>
        <w:top w:val="none" w:sz="0" w:space="0" w:color="auto"/>
        <w:left w:val="none" w:sz="0" w:space="0" w:color="auto"/>
        <w:bottom w:val="none" w:sz="0" w:space="0" w:color="auto"/>
        <w:right w:val="none" w:sz="0" w:space="0" w:color="auto"/>
      </w:divBdr>
    </w:div>
    <w:div w:id="1066882258">
      <w:bodyDiv w:val="1"/>
      <w:marLeft w:val="0"/>
      <w:marRight w:val="0"/>
      <w:marTop w:val="0"/>
      <w:marBottom w:val="0"/>
      <w:divBdr>
        <w:top w:val="none" w:sz="0" w:space="0" w:color="auto"/>
        <w:left w:val="none" w:sz="0" w:space="0" w:color="auto"/>
        <w:bottom w:val="none" w:sz="0" w:space="0" w:color="auto"/>
        <w:right w:val="none" w:sz="0" w:space="0" w:color="auto"/>
      </w:divBdr>
    </w:div>
    <w:div w:id="1067150003">
      <w:bodyDiv w:val="1"/>
      <w:marLeft w:val="0"/>
      <w:marRight w:val="0"/>
      <w:marTop w:val="0"/>
      <w:marBottom w:val="0"/>
      <w:divBdr>
        <w:top w:val="none" w:sz="0" w:space="0" w:color="auto"/>
        <w:left w:val="none" w:sz="0" w:space="0" w:color="auto"/>
        <w:bottom w:val="none" w:sz="0" w:space="0" w:color="auto"/>
        <w:right w:val="none" w:sz="0" w:space="0" w:color="auto"/>
      </w:divBdr>
    </w:div>
    <w:div w:id="1068383924">
      <w:bodyDiv w:val="1"/>
      <w:marLeft w:val="0"/>
      <w:marRight w:val="0"/>
      <w:marTop w:val="0"/>
      <w:marBottom w:val="0"/>
      <w:divBdr>
        <w:top w:val="none" w:sz="0" w:space="0" w:color="auto"/>
        <w:left w:val="none" w:sz="0" w:space="0" w:color="auto"/>
        <w:bottom w:val="none" w:sz="0" w:space="0" w:color="auto"/>
        <w:right w:val="none" w:sz="0" w:space="0" w:color="auto"/>
      </w:divBdr>
    </w:div>
    <w:div w:id="1068456829">
      <w:bodyDiv w:val="1"/>
      <w:marLeft w:val="0"/>
      <w:marRight w:val="0"/>
      <w:marTop w:val="0"/>
      <w:marBottom w:val="0"/>
      <w:divBdr>
        <w:top w:val="none" w:sz="0" w:space="0" w:color="auto"/>
        <w:left w:val="none" w:sz="0" w:space="0" w:color="auto"/>
        <w:bottom w:val="none" w:sz="0" w:space="0" w:color="auto"/>
        <w:right w:val="none" w:sz="0" w:space="0" w:color="auto"/>
      </w:divBdr>
    </w:div>
    <w:div w:id="1069115696">
      <w:bodyDiv w:val="1"/>
      <w:marLeft w:val="0"/>
      <w:marRight w:val="0"/>
      <w:marTop w:val="0"/>
      <w:marBottom w:val="0"/>
      <w:divBdr>
        <w:top w:val="none" w:sz="0" w:space="0" w:color="auto"/>
        <w:left w:val="none" w:sz="0" w:space="0" w:color="auto"/>
        <w:bottom w:val="none" w:sz="0" w:space="0" w:color="auto"/>
        <w:right w:val="none" w:sz="0" w:space="0" w:color="auto"/>
      </w:divBdr>
    </w:div>
    <w:div w:id="1070615355">
      <w:bodyDiv w:val="1"/>
      <w:marLeft w:val="0"/>
      <w:marRight w:val="0"/>
      <w:marTop w:val="0"/>
      <w:marBottom w:val="0"/>
      <w:divBdr>
        <w:top w:val="none" w:sz="0" w:space="0" w:color="auto"/>
        <w:left w:val="none" w:sz="0" w:space="0" w:color="auto"/>
        <w:bottom w:val="none" w:sz="0" w:space="0" w:color="auto"/>
        <w:right w:val="none" w:sz="0" w:space="0" w:color="auto"/>
      </w:divBdr>
    </w:div>
    <w:div w:id="1070732117">
      <w:bodyDiv w:val="1"/>
      <w:marLeft w:val="0"/>
      <w:marRight w:val="0"/>
      <w:marTop w:val="0"/>
      <w:marBottom w:val="0"/>
      <w:divBdr>
        <w:top w:val="none" w:sz="0" w:space="0" w:color="auto"/>
        <w:left w:val="none" w:sz="0" w:space="0" w:color="auto"/>
        <w:bottom w:val="none" w:sz="0" w:space="0" w:color="auto"/>
        <w:right w:val="none" w:sz="0" w:space="0" w:color="auto"/>
      </w:divBdr>
    </w:div>
    <w:div w:id="1070881452">
      <w:bodyDiv w:val="1"/>
      <w:marLeft w:val="0"/>
      <w:marRight w:val="0"/>
      <w:marTop w:val="0"/>
      <w:marBottom w:val="0"/>
      <w:divBdr>
        <w:top w:val="none" w:sz="0" w:space="0" w:color="auto"/>
        <w:left w:val="none" w:sz="0" w:space="0" w:color="auto"/>
        <w:bottom w:val="none" w:sz="0" w:space="0" w:color="auto"/>
        <w:right w:val="none" w:sz="0" w:space="0" w:color="auto"/>
      </w:divBdr>
    </w:div>
    <w:div w:id="1071268335">
      <w:bodyDiv w:val="1"/>
      <w:marLeft w:val="0"/>
      <w:marRight w:val="0"/>
      <w:marTop w:val="0"/>
      <w:marBottom w:val="0"/>
      <w:divBdr>
        <w:top w:val="none" w:sz="0" w:space="0" w:color="auto"/>
        <w:left w:val="none" w:sz="0" w:space="0" w:color="auto"/>
        <w:bottom w:val="none" w:sz="0" w:space="0" w:color="auto"/>
        <w:right w:val="none" w:sz="0" w:space="0" w:color="auto"/>
      </w:divBdr>
    </w:div>
    <w:div w:id="1072584587">
      <w:bodyDiv w:val="1"/>
      <w:marLeft w:val="0"/>
      <w:marRight w:val="0"/>
      <w:marTop w:val="0"/>
      <w:marBottom w:val="0"/>
      <w:divBdr>
        <w:top w:val="none" w:sz="0" w:space="0" w:color="auto"/>
        <w:left w:val="none" w:sz="0" w:space="0" w:color="auto"/>
        <w:bottom w:val="none" w:sz="0" w:space="0" w:color="auto"/>
        <w:right w:val="none" w:sz="0" w:space="0" w:color="auto"/>
      </w:divBdr>
    </w:div>
    <w:div w:id="1073240917">
      <w:bodyDiv w:val="1"/>
      <w:marLeft w:val="0"/>
      <w:marRight w:val="0"/>
      <w:marTop w:val="0"/>
      <w:marBottom w:val="0"/>
      <w:divBdr>
        <w:top w:val="none" w:sz="0" w:space="0" w:color="auto"/>
        <w:left w:val="none" w:sz="0" w:space="0" w:color="auto"/>
        <w:bottom w:val="none" w:sz="0" w:space="0" w:color="auto"/>
        <w:right w:val="none" w:sz="0" w:space="0" w:color="auto"/>
      </w:divBdr>
    </w:div>
    <w:div w:id="1074427877">
      <w:bodyDiv w:val="1"/>
      <w:marLeft w:val="0"/>
      <w:marRight w:val="0"/>
      <w:marTop w:val="0"/>
      <w:marBottom w:val="0"/>
      <w:divBdr>
        <w:top w:val="none" w:sz="0" w:space="0" w:color="auto"/>
        <w:left w:val="none" w:sz="0" w:space="0" w:color="auto"/>
        <w:bottom w:val="none" w:sz="0" w:space="0" w:color="auto"/>
        <w:right w:val="none" w:sz="0" w:space="0" w:color="auto"/>
      </w:divBdr>
    </w:div>
    <w:div w:id="1075519285">
      <w:bodyDiv w:val="1"/>
      <w:marLeft w:val="0"/>
      <w:marRight w:val="0"/>
      <w:marTop w:val="0"/>
      <w:marBottom w:val="0"/>
      <w:divBdr>
        <w:top w:val="none" w:sz="0" w:space="0" w:color="auto"/>
        <w:left w:val="none" w:sz="0" w:space="0" w:color="auto"/>
        <w:bottom w:val="none" w:sz="0" w:space="0" w:color="auto"/>
        <w:right w:val="none" w:sz="0" w:space="0" w:color="auto"/>
      </w:divBdr>
    </w:div>
    <w:div w:id="1076321398">
      <w:bodyDiv w:val="1"/>
      <w:marLeft w:val="0"/>
      <w:marRight w:val="0"/>
      <w:marTop w:val="0"/>
      <w:marBottom w:val="0"/>
      <w:divBdr>
        <w:top w:val="none" w:sz="0" w:space="0" w:color="auto"/>
        <w:left w:val="none" w:sz="0" w:space="0" w:color="auto"/>
        <w:bottom w:val="none" w:sz="0" w:space="0" w:color="auto"/>
        <w:right w:val="none" w:sz="0" w:space="0" w:color="auto"/>
      </w:divBdr>
    </w:div>
    <w:div w:id="1076325397">
      <w:bodyDiv w:val="1"/>
      <w:marLeft w:val="0"/>
      <w:marRight w:val="0"/>
      <w:marTop w:val="0"/>
      <w:marBottom w:val="0"/>
      <w:divBdr>
        <w:top w:val="none" w:sz="0" w:space="0" w:color="auto"/>
        <w:left w:val="none" w:sz="0" w:space="0" w:color="auto"/>
        <w:bottom w:val="none" w:sz="0" w:space="0" w:color="auto"/>
        <w:right w:val="none" w:sz="0" w:space="0" w:color="auto"/>
      </w:divBdr>
    </w:div>
    <w:div w:id="1076972387">
      <w:bodyDiv w:val="1"/>
      <w:marLeft w:val="0"/>
      <w:marRight w:val="0"/>
      <w:marTop w:val="0"/>
      <w:marBottom w:val="0"/>
      <w:divBdr>
        <w:top w:val="none" w:sz="0" w:space="0" w:color="auto"/>
        <w:left w:val="none" w:sz="0" w:space="0" w:color="auto"/>
        <w:bottom w:val="none" w:sz="0" w:space="0" w:color="auto"/>
        <w:right w:val="none" w:sz="0" w:space="0" w:color="auto"/>
      </w:divBdr>
    </w:div>
    <w:div w:id="1078210855">
      <w:bodyDiv w:val="1"/>
      <w:marLeft w:val="0"/>
      <w:marRight w:val="0"/>
      <w:marTop w:val="0"/>
      <w:marBottom w:val="0"/>
      <w:divBdr>
        <w:top w:val="none" w:sz="0" w:space="0" w:color="auto"/>
        <w:left w:val="none" w:sz="0" w:space="0" w:color="auto"/>
        <w:bottom w:val="none" w:sz="0" w:space="0" w:color="auto"/>
        <w:right w:val="none" w:sz="0" w:space="0" w:color="auto"/>
      </w:divBdr>
    </w:div>
    <w:div w:id="1078402491">
      <w:bodyDiv w:val="1"/>
      <w:marLeft w:val="0"/>
      <w:marRight w:val="0"/>
      <w:marTop w:val="0"/>
      <w:marBottom w:val="0"/>
      <w:divBdr>
        <w:top w:val="none" w:sz="0" w:space="0" w:color="auto"/>
        <w:left w:val="none" w:sz="0" w:space="0" w:color="auto"/>
        <w:bottom w:val="none" w:sz="0" w:space="0" w:color="auto"/>
        <w:right w:val="none" w:sz="0" w:space="0" w:color="auto"/>
      </w:divBdr>
    </w:div>
    <w:div w:id="1080784809">
      <w:bodyDiv w:val="1"/>
      <w:marLeft w:val="0"/>
      <w:marRight w:val="0"/>
      <w:marTop w:val="0"/>
      <w:marBottom w:val="0"/>
      <w:divBdr>
        <w:top w:val="none" w:sz="0" w:space="0" w:color="auto"/>
        <w:left w:val="none" w:sz="0" w:space="0" w:color="auto"/>
        <w:bottom w:val="none" w:sz="0" w:space="0" w:color="auto"/>
        <w:right w:val="none" w:sz="0" w:space="0" w:color="auto"/>
      </w:divBdr>
    </w:div>
    <w:div w:id="1081096946">
      <w:bodyDiv w:val="1"/>
      <w:marLeft w:val="0"/>
      <w:marRight w:val="0"/>
      <w:marTop w:val="0"/>
      <w:marBottom w:val="0"/>
      <w:divBdr>
        <w:top w:val="none" w:sz="0" w:space="0" w:color="auto"/>
        <w:left w:val="none" w:sz="0" w:space="0" w:color="auto"/>
        <w:bottom w:val="none" w:sz="0" w:space="0" w:color="auto"/>
        <w:right w:val="none" w:sz="0" w:space="0" w:color="auto"/>
      </w:divBdr>
    </w:div>
    <w:div w:id="1081487887">
      <w:bodyDiv w:val="1"/>
      <w:marLeft w:val="0"/>
      <w:marRight w:val="0"/>
      <w:marTop w:val="0"/>
      <w:marBottom w:val="0"/>
      <w:divBdr>
        <w:top w:val="none" w:sz="0" w:space="0" w:color="auto"/>
        <w:left w:val="none" w:sz="0" w:space="0" w:color="auto"/>
        <w:bottom w:val="none" w:sz="0" w:space="0" w:color="auto"/>
        <w:right w:val="none" w:sz="0" w:space="0" w:color="auto"/>
      </w:divBdr>
    </w:div>
    <w:div w:id="1082068294">
      <w:bodyDiv w:val="1"/>
      <w:marLeft w:val="0"/>
      <w:marRight w:val="0"/>
      <w:marTop w:val="0"/>
      <w:marBottom w:val="0"/>
      <w:divBdr>
        <w:top w:val="none" w:sz="0" w:space="0" w:color="auto"/>
        <w:left w:val="none" w:sz="0" w:space="0" w:color="auto"/>
        <w:bottom w:val="none" w:sz="0" w:space="0" w:color="auto"/>
        <w:right w:val="none" w:sz="0" w:space="0" w:color="auto"/>
      </w:divBdr>
    </w:div>
    <w:div w:id="1083454763">
      <w:bodyDiv w:val="1"/>
      <w:marLeft w:val="0"/>
      <w:marRight w:val="0"/>
      <w:marTop w:val="0"/>
      <w:marBottom w:val="0"/>
      <w:divBdr>
        <w:top w:val="none" w:sz="0" w:space="0" w:color="auto"/>
        <w:left w:val="none" w:sz="0" w:space="0" w:color="auto"/>
        <w:bottom w:val="none" w:sz="0" w:space="0" w:color="auto"/>
        <w:right w:val="none" w:sz="0" w:space="0" w:color="auto"/>
      </w:divBdr>
    </w:div>
    <w:div w:id="1083835032">
      <w:bodyDiv w:val="1"/>
      <w:marLeft w:val="0"/>
      <w:marRight w:val="0"/>
      <w:marTop w:val="0"/>
      <w:marBottom w:val="0"/>
      <w:divBdr>
        <w:top w:val="none" w:sz="0" w:space="0" w:color="auto"/>
        <w:left w:val="none" w:sz="0" w:space="0" w:color="auto"/>
        <w:bottom w:val="none" w:sz="0" w:space="0" w:color="auto"/>
        <w:right w:val="none" w:sz="0" w:space="0" w:color="auto"/>
      </w:divBdr>
    </w:div>
    <w:div w:id="1088118029">
      <w:bodyDiv w:val="1"/>
      <w:marLeft w:val="0"/>
      <w:marRight w:val="0"/>
      <w:marTop w:val="0"/>
      <w:marBottom w:val="0"/>
      <w:divBdr>
        <w:top w:val="none" w:sz="0" w:space="0" w:color="auto"/>
        <w:left w:val="none" w:sz="0" w:space="0" w:color="auto"/>
        <w:bottom w:val="none" w:sz="0" w:space="0" w:color="auto"/>
        <w:right w:val="none" w:sz="0" w:space="0" w:color="auto"/>
      </w:divBdr>
    </w:div>
    <w:div w:id="1089498064">
      <w:bodyDiv w:val="1"/>
      <w:marLeft w:val="0"/>
      <w:marRight w:val="0"/>
      <w:marTop w:val="0"/>
      <w:marBottom w:val="0"/>
      <w:divBdr>
        <w:top w:val="none" w:sz="0" w:space="0" w:color="auto"/>
        <w:left w:val="none" w:sz="0" w:space="0" w:color="auto"/>
        <w:bottom w:val="none" w:sz="0" w:space="0" w:color="auto"/>
        <w:right w:val="none" w:sz="0" w:space="0" w:color="auto"/>
      </w:divBdr>
    </w:div>
    <w:div w:id="1096634681">
      <w:bodyDiv w:val="1"/>
      <w:marLeft w:val="0"/>
      <w:marRight w:val="0"/>
      <w:marTop w:val="0"/>
      <w:marBottom w:val="0"/>
      <w:divBdr>
        <w:top w:val="none" w:sz="0" w:space="0" w:color="auto"/>
        <w:left w:val="none" w:sz="0" w:space="0" w:color="auto"/>
        <w:bottom w:val="none" w:sz="0" w:space="0" w:color="auto"/>
        <w:right w:val="none" w:sz="0" w:space="0" w:color="auto"/>
      </w:divBdr>
    </w:div>
    <w:div w:id="1100762487">
      <w:bodyDiv w:val="1"/>
      <w:marLeft w:val="0"/>
      <w:marRight w:val="0"/>
      <w:marTop w:val="0"/>
      <w:marBottom w:val="0"/>
      <w:divBdr>
        <w:top w:val="none" w:sz="0" w:space="0" w:color="auto"/>
        <w:left w:val="none" w:sz="0" w:space="0" w:color="auto"/>
        <w:bottom w:val="none" w:sz="0" w:space="0" w:color="auto"/>
        <w:right w:val="none" w:sz="0" w:space="0" w:color="auto"/>
      </w:divBdr>
    </w:div>
    <w:div w:id="1102068334">
      <w:bodyDiv w:val="1"/>
      <w:marLeft w:val="0"/>
      <w:marRight w:val="0"/>
      <w:marTop w:val="0"/>
      <w:marBottom w:val="0"/>
      <w:divBdr>
        <w:top w:val="none" w:sz="0" w:space="0" w:color="auto"/>
        <w:left w:val="none" w:sz="0" w:space="0" w:color="auto"/>
        <w:bottom w:val="none" w:sz="0" w:space="0" w:color="auto"/>
        <w:right w:val="none" w:sz="0" w:space="0" w:color="auto"/>
      </w:divBdr>
    </w:div>
    <w:div w:id="1104495295">
      <w:bodyDiv w:val="1"/>
      <w:marLeft w:val="0"/>
      <w:marRight w:val="0"/>
      <w:marTop w:val="0"/>
      <w:marBottom w:val="0"/>
      <w:divBdr>
        <w:top w:val="none" w:sz="0" w:space="0" w:color="auto"/>
        <w:left w:val="none" w:sz="0" w:space="0" w:color="auto"/>
        <w:bottom w:val="none" w:sz="0" w:space="0" w:color="auto"/>
        <w:right w:val="none" w:sz="0" w:space="0" w:color="auto"/>
      </w:divBdr>
    </w:div>
    <w:div w:id="1104575566">
      <w:bodyDiv w:val="1"/>
      <w:marLeft w:val="0"/>
      <w:marRight w:val="0"/>
      <w:marTop w:val="0"/>
      <w:marBottom w:val="0"/>
      <w:divBdr>
        <w:top w:val="none" w:sz="0" w:space="0" w:color="auto"/>
        <w:left w:val="none" w:sz="0" w:space="0" w:color="auto"/>
        <w:bottom w:val="none" w:sz="0" w:space="0" w:color="auto"/>
        <w:right w:val="none" w:sz="0" w:space="0" w:color="auto"/>
      </w:divBdr>
    </w:div>
    <w:div w:id="1104610610">
      <w:bodyDiv w:val="1"/>
      <w:marLeft w:val="0"/>
      <w:marRight w:val="0"/>
      <w:marTop w:val="0"/>
      <w:marBottom w:val="0"/>
      <w:divBdr>
        <w:top w:val="none" w:sz="0" w:space="0" w:color="auto"/>
        <w:left w:val="none" w:sz="0" w:space="0" w:color="auto"/>
        <w:bottom w:val="none" w:sz="0" w:space="0" w:color="auto"/>
        <w:right w:val="none" w:sz="0" w:space="0" w:color="auto"/>
      </w:divBdr>
    </w:div>
    <w:div w:id="1104692462">
      <w:bodyDiv w:val="1"/>
      <w:marLeft w:val="0"/>
      <w:marRight w:val="0"/>
      <w:marTop w:val="0"/>
      <w:marBottom w:val="0"/>
      <w:divBdr>
        <w:top w:val="none" w:sz="0" w:space="0" w:color="auto"/>
        <w:left w:val="none" w:sz="0" w:space="0" w:color="auto"/>
        <w:bottom w:val="none" w:sz="0" w:space="0" w:color="auto"/>
        <w:right w:val="none" w:sz="0" w:space="0" w:color="auto"/>
      </w:divBdr>
    </w:div>
    <w:div w:id="1105342474">
      <w:bodyDiv w:val="1"/>
      <w:marLeft w:val="0"/>
      <w:marRight w:val="0"/>
      <w:marTop w:val="0"/>
      <w:marBottom w:val="0"/>
      <w:divBdr>
        <w:top w:val="none" w:sz="0" w:space="0" w:color="auto"/>
        <w:left w:val="none" w:sz="0" w:space="0" w:color="auto"/>
        <w:bottom w:val="none" w:sz="0" w:space="0" w:color="auto"/>
        <w:right w:val="none" w:sz="0" w:space="0" w:color="auto"/>
      </w:divBdr>
    </w:div>
    <w:div w:id="1107045460">
      <w:bodyDiv w:val="1"/>
      <w:marLeft w:val="0"/>
      <w:marRight w:val="0"/>
      <w:marTop w:val="0"/>
      <w:marBottom w:val="0"/>
      <w:divBdr>
        <w:top w:val="none" w:sz="0" w:space="0" w:color="auto"/>
        <w:left w:val="none" w:sz="0" w:space="0" w:color="auto"/>
        <w:bottom w:val="none" w:sz="0" w:space="0" w:color="auto"/>
        <w:right w:val="none" w:sz="0" w:space="0" w:color="auto"/>
      </w:divBdr>
    </w:div>
    <w:div w:id="1108354058">
      <w:bodyDiv w:val="1"/>
      <w:marLeft w:val="0"/>
      <w:marRight w:val="0"/>
      <w:marTop w:val="0"/>
      <w:marBottom w:val="0"/>
      <w:divBdr>
        <w:top w:val="none" w:sz="0" w:space="0" w:color="auto"/>
        <w:left w:val="none" w:sz="0" w:space="0" w:color="auto"/>
        <w:bottom w:val="none" w:sz="0" w:space="0" w:color="auto"/>
        <w:right w:val="none" w:sz="0" w:space="0" w:color="auto"/>
      </w:divBdr>
    </w:div>
    <w:div w:id="1109855221">
      <w:bodyDiv w:val="1"/>
      <w:marLeft w:val="0"/>
      <w:marRight w:val="0"/>
      <w:marTop w:val="0"/>
      <w:marBottom w:val="0"/>
      <w:divBdr>
        <w:top w:val="none" w:sz="0" w:space="0" w:color="auto"/>
        <w:left w:val="none" w:sz="0" w:space="0" w:color="auto"/>
        <w:bottom w:val="none" w:sz="0" w:space="0" w:color="auto"/>
        <w:right w:val="none" w:sz="0" w:space="0" w:color="auto"/>
      </w:divBdr>
    </w:div>
    <w:div w:id="1110588094">
      <w:bodyDiv w:val="1"/>
      <w:marLeft w:val="0"/>
      <w:marRight w:val="0"/>
      <w:marTop w:val="0"/>
      <w:marBottom w:val="0"/>
      <w:divBdr>
        <w:top w:val="none" w:sz="0" w:space="0" w:color="auto"/>
        <w:left w:val="none" w:sz="0" w:space="0" w:color="auto"/>
        <w:bottom w:val="none" w:sz="0" w:space="0" w:color="auto"/>
        <w:right w:val="none" w:sz="0" w:space="0" w:color="auto"/>
      </w:divBdr>
    </w:div>
    <w:div w:id="1111433320">
      <w:bodyDiv w:val="1"/>
      <w:marLeft w:val="0"/>
      <w:marRight w:val="0"/>
      <w:marTop w:val="0"/>
      <w:marBottom w:val="0"/>
      <w:divBdr>
        <w:top w:val="none" w:sz="0" w:space="0" w:color="auto"/>
        <w:left w:val="none" w:sz="0" w:space="0" w:color="auto"/>
        <w:bottom w:val="none" w:sz="0" w:space="0" w:color="auto"/>
        <w:right w:val="none" w:sz="0" w:space="0" w:color="auto"/>
      </w:divBdr>
    </w:div>
    <w:div w:id="1112556893">
      <w:bodyDiv w:val="1"/>
      <w:marLeft w:val="0"/>
      <w:marRight w:val="0"/>
      <w:marTop w:val="0"/>
      <w:marBottom w:val="0"/>
      <w:divBdr>
        <w:top w:val="none" w:sz="0" w:space="0" w:color="auto"/>
        <w:left w:val="none" w:sz="0" w:space="0" w:color="auto"/>
        <w:bottom w:val="none" w:sz="0" w:space="0" w:color="auto"/>
        <w:right w:val="none" w:sz="0" w:space="0" w:color="auto"/>
      </w:divBdr>
    </w:div>
    <w:div w:id="1112557929">
      <w:bodyDiv w:val="1"/>
      <w:marLeft w:val="0"/>
      <w:marRight w:val="0"/>
      <w:marTop w:val="0"/>
      <w:marBottom w:val="0"/>
      <w:divBdr>
        <w:top w:val="none" w:sz="0" w:space="0" w:color="auto"/>
        <w:left w:val="none" w:sz="0" w:space="0" w:color="auto"/>
        <w:bottom w:val="none" w:sz="0" w:space="0" w:color="auto"/>
        <w:right w:val="none" w:sz="0" w:space="0" w:color="auto"/>
      </w:divBdr>
    </w:div>
    <w:div w:id="1112673606">
      <w:bodyDiv w:val="1"/>
      <w:marLeft w:val="0"/>
      <w:marRight w:val="0"/>
      <w:marTop w:val="0"/>
      <w:marBottom w:val="0"/>
      <w:divBdr>
        <w:top w:val="none" w:sz="0" w:space="0" w:color="auto"/>
        <w:left w:val="none" w:sz="0" w:space="0" w:color="auto"/>
        <w:bottom w:val="none" w:sz="0" w:space="0" w:color="auto"/>
        <w:right w:val="none" w:sz="0" w:space="0" w:color="auto"/>
      </w:divBdr>
    </w:div>
    <w:div w:id="1115444347">
      <w:bodyDiv w:val="1"/>
      <w:marLeft w:val="0"/>
      <w:marRight w:val="0"/>
      <w:marTop w:val="0"/>
      <w:marBottom w:val="0"/>
      <w:divBdr>
        <w:top w:val="none" w:sz="0" w:space="0" w:color="auto"/>
        <w:left w:val="none" w:sz="0" w:space="0" w:color="auto"/>
        <w:bottom w:val="none" w:sz="0" w:space="0" w:color="auto"/>
        <w:right w:val="none" w:sz="0" w:space="0" w:color="auto"/>
      </w:divBdr>
    </w:div>
    <w:div w:id="1115564874">
      <w:bodyDiv w:val="1"/>
      <w:marLeft w:val="0"/>
      <w:marRight w:val="0"/>
      <w:marTop w:val="0"/>
      <w:marBottom w:val="0"/>
      <w:divBdr>
        <w:top w:val="none" w:sz="0" w:space="0" w:color="auto"/>
        <w:left w:val="none" w:sz="0" w:space="0" w:color="auto"/>
        <w:bottom w:val="none" w:sz="0" w:space="0" w:color="auto"/>
        <w:right w:val="none" w:sz="0" w:space="0" w:color="auto"/>
      </w:divBdr>
    </w:div>
    <w:div w:id="1120151876">
      <w:bodyDiv w:val="1"/>
      <w:marLeft w:val="0"/>
      <w:marRight w:val="0"/>
      <w:marTop w:val="0"/>
      <w:marBottom w:val="0"/>
      <w:divBdr>
        <w:top w:val="none" w:sz="0" w:space="0" w:color="auto"/>
        <w:left w:val="none" w:sz="0" w:space="0" w:color="auto"/>
        <w:bottom w:val="none" w:sz="0" w:space="0" w:color="auto"/>
        <w:right w:val="none" w:sz="0" w:space="0" w:color="auto"/>
      </w:divBdr>
    </w:div>
    <w:div w:id="1121455129">
      <w:bodyDiv w:val="1"/>
      <w:marLeft w:val="0"/>
      <w:marRight w:val="0"/>
      <w:marTop w:val="0"/>
      <w:marBottom w:val="0"/>
      <w:divBdr>
        <w:top w:val="none" w:sz="0" w:space="0" w:color="auto"/>
        <w:left w:val="none" w:sz="0" w:space="0" w:color="auto"/>
        <w:bottom w:val="none" w:sz="0" w:space="0" w:color="auto"/>
        <w:right w:val="none" w:sz="0" w:space="0" w:color="auto"/>
      </w:divBdr>
    </w:div>
    <w:div w:id="1121877667">
      <w:bodyDiv w:val="1"/>
      <w:marLeft w:val="0"/>
      <w:marRight w:val="0"/>
      <w:marTop w:val="0"/>
      <w:marBottom w:val="0"/>
      <w:divBdr>
        <w:top w:val="none" w:sz="0" w:space="0" w:color="auto"/>
        <w:left w:val="none" w:sz="0" w:space="0" w:color="auto"/>
        <w:bottom w:val="none" w:sz="0" w:space="0" w:color="auto"/>
        <w:right w:val="none" w:sz="0" w:space="0" w:color="auto"/>
      </w:divBdr>
    </w:div>
    <w:div w:id="1125276834">
      <w:bodyDiv w:val="1"/>
      <w:marLeft w:val="0"/>
      <w:marRight w:val="0"/>
      <w:marTop w:val="0"/>
      <w:marBottom w:val="0"/>
      <w:divBdr>
        <w:top w:val="none" w:sz="0" w:space="0" w:color="auto"/>
        <w:left w:val="none" w:sz="0" w:space="0" w:color="auto"/>
        <w:bottom w:val="none" w:sz="0" w:space="0" w:color="auto"/>
        <w:right w:val="none" w:sz="0" w:space="0" w:color="auto"/>
      </w:divBdr>
    </w:div>
    <w:div w:id="1127435068">
      <w:bodyDiv w:val="1"/>
      <w:marLeft w:val="0"/>
      <w:marRight w:val="0"/>
      <w:marTop w:val="0"/>
      <w:marBottom w:val="0"/>
      <w:divBdr>
        <w:top w:val="none" w:sz="0" w:space="0" w:color="auto"/>
        <w:left w:val="none" w:sz="0" w:space="0" w:color="auto"/>
        <w:bottom w:val="none" w:sz="0" w:space="0" w:color="auto"/>
        <w:right w:val="none" w:sz="0" w:space="0" w:color="auto"/>
      </w:divBdr>
    </w:div>
    <w:div w:id="1129275769">
      <w:bodyDiv w:val="1"/>
      <w:marLeft w:val="0"/>
      <w:marRight w:val="0"/>
      <w:marTop w:val="0"/>
      <w:marBottom w:val="0"/>
      <w:divBdr>
        <w:top w:val="none" w:sz="0" w:space="0" w:color="auto"/>
        <w:left w:val="none" w:sz="0" w:space="0" w:color="auto"/>
        <w:bottom w:val="none" w:sz="0" w:space="0" w:color="auto"/>
        <w:right w:val="none" w:sz="0" w:space="0" w:color="auto"/>
      </w:divBdr>
    </w:div>
    <w:div w:id="1130126515">
      <w:bodyDiv w:val="1"/>
      <w:marLeft w:val="0"/>
      <w:marRight w:val="0"/>
      <w:marTop w:val="0"/>
      <w:marBottom w:val="0"/>
      <w:divBdr>
        <w:top w:val="none" w:sz="0" w:space="0" w:color="auto"/>
        <w:left w:val="none" w:sz="0" w:space="0" w:color="auto"/>
        <w:bottom w:val="none" w:sz="0" w:space="0" w:color="auto"/>
        <w:right w:val="none" w:sz="0" w:space="0" w:color="auto"/>
      </w:divBdr>
    </w:div>
    <w:div w:id="1131048543">
      <w:bodyDiv w:val="1"/>
      <w:marLeft w:val="0"/>
      <w:marRight w:val="0"/>
      <w:marTop w:val="0"/>
      <w:marBottom w:val="0"/>
      <w:divBdr>
        <w:top w:val="none" w:sz="0" w:space="0" w:color="auto"/>
        <w:left w:val="none" w:sz="0" w:space="0" w:color="auto"/>
        <w:bottom w:val="none" w:sz="0" w:space="0" w:color="auto"/>
        <w:right w:val="none" w:sz="0" w:space="0" w:color="auto"/>
      </w:divBdr>
    </w:div>
    <w:div w:id="1134106914">
      <w:bodyDiv w:val="1"/>
      <w:marLeft w:val="0"/>
      <w:marRight w:val="0"/>
      <w:marTop w:val="0"/>
      <w:marBottom w:val="0"/>
      <w:divBdr>
        <w:top w:val="none" w:sz="0" w:space="0" w:color="auto"/>
        <w:left w:val="none" w:sz="0" w:space="0" w:color="auto"/>
        <w:bottom w:val="none" w:sz="0" w:space="0" w:color="auto"/>
        <w:right w:val="none" w:sz="0" w:space="0" w:color="auto"/>
      </w:divBdr>
    </w:div>
    <w:div w:id="1135755164">
      <w:bodyDiv w:val="1"/>
      <w:marLeft w:val="0"/>
      <w:marRight w:val="0"/>
      <w:marTop w:val="0"/>
      <w:marBottom w:val="0"/>
      <w:divBdr>
        <w:top w:val="none" w:sz="0" w:space="0" w:color="auto"/>
        <w:left w:val="none" w:sz="0" w:space="0" w:color="auto"/>
        <w:bottom w:val="none" w:sz="0" w:space="0" w:color="auto"/>
        <w:right w:val="none" w:sz="0" w:space="0" w:color="auto"/>
      </w:divBdr>
    </w:div>
    <w:div w:id="1136946437">
      <w:bodyDiv w:val="1"/>
      <w:marLeft w:val="0"/>
      <w:marRight w:val="0"/>
      <w:marTop w:val="0"/>
      <w:marBottom w:val="0"/>
      <w:divBdr>
        <w:top w:val="none" w:sz="0" w:space="0" w:color="auto"/>
        <w:left w:val="none" w:sz="0" w:space="0" w:color="auto"/>
        <w:bottom w:val="none" w:sz="0" w:space="0" w:color="auto"/>
        <w:right w:val="none" w:sz="0" w:space="0" w:color="auto"/>
      </w:divBdr>
    </w:div>
    <w:div w:id="1138719021">
      <w:bodyDiv w:val="1"/>
      <w:marLeft w:val="0"/>
      <w:marRight w:val="0"/>
      <w:marTop w:val="0"/>
      <w:marBottom w:val="0"/>
      <w:divBdr>
        <w:top w:val="none" w:sz="0" w:space="0" w:color="auto"/>
        <w:left w:val="none" w:sz="0" w:space="0" w:color="auto"/>
        <w:bottom w:val="none" w:sz="0" w:space="0" w:color="auto"/>
        <w:right w:val="none" w:sz="0" w:space="0" w:color="auto"/>
      </w:divBdr>
    </w:div>
    <w:div w:id="1143154371">
      <w:bodyDiv w:val="1"/>
      <w:marLeft w:val="0"/>
      <w:marRight w:val="0"/>
      <w:marTop w:val="0"/>
      <w:marBottom w:val="0"/>
      <w:divBdr>
        <w:top w:val="none" w:sz="0" w:space="0" w:color="auto"/>
        <w:left w:val="none" w:sz="0" w:space="0" w:color="auto"/>
        <w:bottom w:val="none" w:sz="0" w:space="0" w:color="auto"/>
        <w:right w:val="none" w:sz="0" w:space="0" w:color="auto"/>
      </w:divBdr>
    </w:div>
    <w:div w:id="1144196742">
      <w:bodyDiv w:val="1"/>
      <w:marLeft w:val="0"/>
      <w:marRight w:val="0"/>
      <w:marTop w:val="0"/>
      <w:marBottom w:val="0"/>
      <w:divBdr>
        <w:top w:val="none" w:sz="0" w:space="0" w:color="auto"/>
        <w:left w:val="none" w:sz="0" w:space="0" w:color="auto"/>
        <w:bottom w:val="none" w:sz="0" w:space="0" w:color="auto"/>
        <w:right w:val="none" w:sz="0" w:space="0" w:color="auto"/>
      </w:divBdr>
    </w:div>
    <w:div w:id="1146777420">
      <w:bodyDiv w:val="1"/>
      <w:marLeft w:val="0"/>
      <w:marRight w:val="0"/>
      <w:marTop w:val="0"/>
      <w:marBottom w:val="0"/>
      <w:divBdr>
        <w:top w:val="none" w:sz="0" w:space="0" w:color="auto"/>
        <w:left w:val="none" w:sz="0" w:space="0" w:color="auto"/>
        <w:bottom w:val="none" w:sz="0" w:space="0" w:color="auto"/>
        <w:right w:val="none" w:sz="0" w:space="0" w:color="auto"/>
      </w:divBdr>
    </w:div>
    <w:div w:id="1147672068">
      <w:bodyDiv w:val="1"/>
      <w:marLeft w:val="0"/>
      <w:marRight w:val="0"/>
      <w:marTop w:val="0"/>
      <w:marBottom w:val="0"/>
      <w:divBdr>
        <w:top w:val="none" w:sz="0" w:space="0" w:color="auto"/>
        <w:left w:val="none" w:sz="0" w:space="0" w:color="auto"/>
        <w:bottom w:val="none" w:sz="0" w:space="0" w:color="auto"/>
        <w:right w:val="none" w:sz="0" w:space="0" w:color="auto"/>
      </w:divBdr>
    </w:div>
    <w:div w:id="1148284749">
      <w:bodyDiv w:val="1"/>
      <w:marLeft w:val="0"/>
      <w:marRight w:val="0"/>
      <w:marTop w:val="0"/>
      <w:marBottom w:val="0"/>
      <w:divBdr>
        <w:top w:val="none" w:sz="0" w:space="0" w:color="auto"/>
        <w:left w:val="none" w:sz="0" w:space="0" w:color="auto"/>
        <w:bottom w:val="none" w:sz="0" w:space="0" w:color="auto"/>
        <w:right w:val="none" w:sz="0" w:space="0" w:color="auto"/>
      </w:divBdr>
    </w:div>
    <w:div w:id="1149905559">
      <w:bodyDiv w:val="1"/>
      <w:marLeft w:val="0"/>
      <w:marRight w:val="0"/>
      <w:marTop w:val="0"/>
      <w:marBottom w:val="0"/>
      <w:divBdr>
        <w:top w:val="none" w:sz="0" w:space="0" w:color="auto"/>
        <w:left w:val="none" w:sz="0" w:space="0" w:color="auto"/>
        <w:bottom w:val="none" w:sz="0" w:space="0" w:color="auto"/>
        <w:right w:val="none" w:sz="0" w:space="0" w:color="auto"/>
      </w:divBdr>
    </w:div>
    <w:div w:id="1150445545">
      <w:bodyDiv w:val="1"/>
      <w:marLeft w:val="0"/>
      <w:marRight w:val="0"/>
      <w:marTop w:val="0"/>
      <w:marBottom w:val="0"/>
      <w:divBdr>
        <w:top w:val="none" w:sz="0" w:space="0" w:color="auto"/>
        <w:left w:val="none" w:sz="0" w:space="0" w:color="auto"/>
        <w:bottom w:val="none" w:sz="0" w:space="0" w:color="auto"/>
        <w:right w:val="none" w:sz="0" w:space="0" w:color="auto"/>
      </w:divBdr>
    </w:div>
    <w:div w:id="1151361642">
      <w:bodyDiv w:val="1"/>
      <w:marLeft w:val="0"/>
      <w:marRight w:val="0"/>
      <w:marTop w:val="0"/>
      <w:marBottom w:val="0"/>
      <w:divBdr>
        <w:top w:val="none" w:sz="0" w:space="0" w:color="auto"/>
        <w:left w:val="none" w:sz="0" w:space="0" w:color="auto"/>
        <w:bottom w:val="none" w:sz="0" w:space="0" w:color="auto"/>
        <w:right w:val="none" w:sz="0" w:space="0" w:color="auto"/>
      </w:divBdr>
    </w:div>
    <w:div w:id="1151672015">
      <w:bodyDiv w:val="1"/>
      <w:marLeft w:val="0"/>
      <w:marRight w:val="0"/>
      <w:marTop w:val="0"/>
      <w:marBottom w:val="0"/>
      <w:divBdr>
        <w:top w:val="none" w:sz="0" w:space="0" w:color="auto"/>
        <w:left w:val="none" w:sz="0" w:space="0" w:color="auto"/>
        <w:bottom w:val="none" w:sz="0" w:space="0" w:color="auto"/>
        <w:right w:val="none" w:sz="0" w:space="0" w:color="auto"/>
      </w:divBdr>
    </w:div>
    <w:div w:id="1151796398">
      <w:bodyDiv w:val="1"/>
      <w:marLeft w:val="0"/>
      <w:marRight w:val="0"/>
      <w:marTop w:val="0"/>
      <w:marBottom w:val="0"/>
      <w:divBdr>
        <w:top w:val="none" w:sz="0" w:space="0" w:color="auto"/>
        <w:left w:val="none" w:sz="0" w:space="0" w:color="auto"/>
        <w:bottom w:val="none" w:sz="0" w:space="0" w:color="auto"/>
        <w:right w:val="none" w:sz="0" w:space="0" w:color="auto"/>
      </w:divBdr>
    </w:div>
    <w:div w:id="1151797940">
      <w:bodyDiv w:val="1"/>
      <w:marLeft w:val="0"/>
      <w:marRight w:val="0"/>
      <w:marTop w:val="0"/>
      <w:marBottom w:val="0"/>
      <w:divBdr>
        <w:top w:val="none" w:sz="0" w:space="0" w:color="auto"/>
        <w:left w:val="none" w:sz="0" w:space="0" w:color="auto"/>
        <w:bottom w:val="none" w:sz="0" w:space="0" w:color="auto"/>
        <w:right w:val="none" w:sz="0" w:space="0" w:color="auto"/>
      </w:divBdr>
    </w:div>
    <w:div w:id="1156652660">
      <w:bodyDiv w:val="1"/>
      <w:marLeft w:val="0"/>
      <w:marRight w:val="0"/>
      <w:marTop w:val="0"/>
      <w:marBottom w:val="0"/>
      <w:divBdr>
        <w:top w:val="none" w:sz="0" w:space="0" w:color="auto"/>
        <w:left w:val="none" w:sz="0" w:space="0" w:color="auto"/>
        <w:bottom w:val="none" w:sz="0" w:space="0" w:color="auto"/>
        <w:right w:val="none" w:sz="0" w:space="0" w:color="auto"/>
      </w:divBdr>
    </w:div>
    <w:div w:id="1157458231">
      <w:bodyDiv w:val="1"/>
      <w:marLeft w:val="0"/>
      <w:marRight w:val="0"/>
      <w:marTop w:val="0"/>
      <w:marBottom w:val="0"/>
      <w:divBdr>
        <w:top w:val="none" w:sz="0" w:space="0" w:color="auto"/>
        <w:left w:val="none" w:sz="0" w:space="0" w:color="auto"/>
        <w:bottom w:val="none" w:sz="0" w:space="0" w:color="auto"/>
        <w:right w:val="none" w:sz="0" w:space="0" w:color="auto"/>
      </w:divBdr>
    </w:div>
    <w:div w:id="1157650582">
      <w:bodyDiv w:val="1"/>
      <w:marLeft w:val="0"/>
      <w:marRight w:val="0"/>
      <w:marTop w:val="0"/>
      <w:marBottom w:val="0"/>
      <w:divBdr>
        <w:top w:val="none" w:sz="0" w:space="0" w:color="auto"/>
        <w:left w:val="none" w:sz="0" w:space="0" w:color="auto"/>
        <w:bottom w:val="none" w:sz="0" w:space="0" w:color="auto"/>
        <w:right w:val="none" w:sz="0" w:space="0" w:color="auto"/>
      </w:divBdr>
    </w:div>
    <w:div w:id="1158036258">
      <w:bodyDiv w:val="1"/>
      <w:marLeft w:val="0"/>
      <w:marRight w:val="0"/>
      <w:marTop w:val="0"/>
      <w:marBottom w:val="0"/>
      <w:divBdr>
        <w:top w:val="none" w:sz="0" w:space="0" w:color="auto"/>
        <w:left w:val="none" w:sz="0" w:space="0" w:color="auto"/>
        <w:bottom w:val="none" w:sz="0" w:space="0" w:color="auto"/>
        <w:right w:val="none" w:sz="0" w:space="0" w:color="auto"/>
      </w:divBdr>
    </w:div>
    <w:div w:id="1158499851">
      <w:bodyDiv w:val="1"/>
      <w:marLeft w:val="0"/>
      <w:marRight w:val="0"/>
      <w:marTop w:val="0"/>
      <w:marBottom w:val="0"/>
      <w:divBdr>
        <w:top w:val="none" w:sz="0" w:space="0" w:color="auto"/>
        <w:left w:val="none" w:sz="0" w:space="0" w:color="auto"/>
        <w:bottom w:val="none" w:sz="0" w:space="0" w:color="auto"/>
        <w:right w:val="none" w:sz="0" w:space="0" w:color="auto"/>
      </w:divBdr>
    </w:div>
    <w:div w:id="1159494831">
      <w:bodyDiv w:val="1"/>
      <w:marLeft w:val="0"/>
      <w:marRight w:val="0"/>
      <w:marTop w:val="0"/>
      <w:marBottom w:val="0"/>
      <w:divBdr>
        <w:top w:val="none" w:sz="0" w:space="0" w:color="auto"/>
        <w:left w:val="none" w:sz="0" w:space="0" w:color="auto"/>
        <w:bottom w:val="none" w:sz="0" w:space="0" w:color="auto"/>
        <w:right w:val="none" w:sz="0" w:space="0" w:color="auto"/>
      </w:divBdr>
    </w:div>
    <w:div w:id="1160460660">
      <w:bodyDiv w:val="1"/>
      <w:marLeft w:val="0"/>
      <w:marRight w:val="0"/>
      <w:marTop w:val="0"/>
      <w:marBottom w:val="0"/>
      <w:divBdr>
        <w:top w:val="none" w:sz="0" w:space="0" w:color="auto"/>
        <w:left w:val="none" w:sz="0" w:space="0" w:color="auto"/>
        <w:bottom w:val="none" w:sz="0" w:space="0" w:color="auto"/>
        <w:right w:val="none" w:sz="0" w:space="0" w:color="auto"/>
      </w:divBdr>
    </w:div>
    <w:div w:id="1170608316">
      <w:bodyDiv w:val="1"/>
      <w:marLeft w:val="0"/>
      <w:marRight w:val="0"/>
      <w:marTop w:val="0"/>
      <w:marBottom w:val="0"/>
      <w:divBdr>
        <w:top w:val="none" w:sz="0" w:space="0" w:color="auto"/>
        <w:left w:val="none" w:sz="0" w:space="0" w:color="auto"/>
        <w:bottom w:val="none" w:sz="0" w:space="0" w:color="auto"/>
        <w:right w:val="none" w:sz="0" w:space="0" w:color="auto"/>
      </w:divBdr>
    </w:div>
    <w:div w:id="1171212389">
      <w:bodyDiv w:val="1"/>
      <w:marLeft w:val="0"/>
      <w:marRight w:val="0"/>
      <w:marTop w:val="0"/>
      <w:marBottom w:val="0"/>
      <w:divBdr>
        <w:top w:val="none" w:sz="0" w:space="0" w:color="auto"/>
        <w:left w:val="none" w:sz="0" w:space="0" w:color="auto"/>
        <w:bottom w:val="none" w:sz="0" w:space="0" w:color="auto"/>
        <w:right w:val="none" w:sz="0" w:space="0" w:color="auto"/>
      </w:divBdr>
    </w:div>
    <w:div w:id="1171991133">
      <w:bodyDiv w:val="1"/>
      <w:marLeft w:val="0"/>
      <w:marRight w:val="0"/>
      <w:marTop w:val="0"/>
      <w:marBottom w:val="0"/>
      <w:divBdr>
        <w:top w:val="none" w:sz="0" w:space="0" w:color="auto"/>
        <w:left w:val="none" w:sz="0" w:space="0" w:color="auto"/>
        <w:bottom w:val="none" w:sz="0" w:space="0" w:color="auto"/>
        <w:right w:val="none" w:sz="0" w:space="0" w:color="auto"/>
      </w:divBdr>
    </w:div>
    <w:div w:id="1172182252">
      <w:bodyDiv w:val="1"/>
      <w:marLeft w:val="0"/>
      <w:marRight w:val="0"/>
      <w:marTop w:val="0"/>
      <w:marBottom w:val="0"/>
      <w:divBdr>
        <w:top w:val="none" w:sz="0" w:space="0" w:color="auto"/>
        <w:left w:val="none" w:sz="0" w:space="0" w:color="auto"/>
        <w:bottom w:val="none" w:sz="0" w:space="0" w:color="auto"/>
        <w:right w:val="none" w:sz="0" w:space="0" w:color="auto"/>
      </w:divBdr>
    </w:div>
    <w:div w:id="1172523841">
      <w:bodyDiv w:val="1"/>
      <w:marLeft w:val="0"/>
      <w:marRight w:val="0"/>
      <w:marTop w:val="0"/>
      <w:marBottom w:val="0"/>
      <w:divBdr>
        <w:top w:val="none" w:sz="0" w:space="0" w:color="auto"/>
        <w:left w:val="none" w:sz="0" w:space="0" w:color="auto"/>
        <w:bottom w:val="none" w:sz="0" w:space="0" w:color="auto"/>
        <w:right w:val="none" w:sz="0" w:space="0" w:color="auto"/>
      </w:divBdr>
    </w:div>
    <w:div w:id="1174371298">
      <w:bodyDiv w:val="1"/>
      <w:marLeft w:val="0"/>
      <w:marRight w:val="0"/>
      <w:marTop w:val="0"/>
      <w:marBottom w:val="0"/>
      <w:divBdr>
        <w:top w:val="none" w:sz="0" w:space="0" w:color="auto"/>
        <w:left w:val="none" w:sz="0" w:space="0" w:color="auto"/>
        <w:bottom w:val="none" w:sz="0" w:space="0" w:color="auto"/>
        <w:right w:val="none" w:sz="0" w:space="0" w:color="auto"/>
      </w:divBdr>
    </w:div>
    <w:div w:id="1175265787">
      <w:bodyDiv w:val="1"/>
      <w:marLeft w:val="0"/>
      <w:marRight w:val="0"/>
      <w:marTop w:val="0"/>
      <w:marBottom w:val="0"/>
      <w:divBdr>
        <w:top w:val="none" w:sz="0" w:space="0" w:color="auto"/>
        <w:left w:val="none" w:sz="0" w:space="0" w:color="auto"/>
        <w:bottom w:val="none" w:sz="0" w:space="0" w:color="auto"/>
        <w:right w:val="none" w:sz="0" w:space="0" w:color="auto"/>
      </w:divBdr>
    </w:div>
    <w:div w:id="1176574483">
      <w:bodyDiv w:val="1"/>
      <w:marLeft w:val="0"/>
      <w:marRight w:val="0"/>
      <w:marTop w:val="0"/>
      <w:marBottom w:val="0"/>
      <w:divBdr>
        <w:top w:val="none" w:sz="0" w:space="0" w:color="auto"/>
        <w:left w:val="none" w:sz="0" w:space="0" w:color="auto"/>
        <w:bottom w:val="none" w:sz="0" w:space="0" w:color="auto"/>
        <w:right w:val="none" w:sz="0" w:space="0" w:color="auto"/>
      </w:divBdr>
    </w:div>
    <w:div w:id="1177185774">
      <w:bodyDiv w:val="1"/>
      <w:marLeft w:val="0"/>
      <w:marRight w:val="0"/>
      <w:marTop w:val="0"/>
      <w:marBottom w:val="0"/>
      <w:divBdr>
        <w:top w:val="none" w:sz="0" w:space="0" w:color="auto"/>
        <w:left w:val="none" w:sz="0" w:space="0" w:color="auto"/>
        <w:bottom w:val="none" w:sz="0" w:space="0" w:color="auto"/>
        <w:right w:val="none" w:sz="0" w:space="0" w:color="auto"/>
      </w:divBdr>
    </w:div>
    <w:div w:id="1177424811">
      <w:bodyDiv w:val="1"/>
      <w:marLeft w:val="0"/>
      <w:marRight w:val="0"/>
      <w:marTop w:val="0"/>
      <w:marBottom w:val="0"/>
      <w:divBdr>
        <w:top w:val="none" w:sz="0" w:space="0" w:color="auto"/>
        <w:left w:val="none" w:sz="0" w:space="0" w:color="auto"/>
        <w:bottom w:val="none" w:sz="0" w:space="0" w:color="auto"/>
        <w:right w:val="none" w:sz="0" w:space="0" w:color="auto"/>
      </w:divBdr>
    </w:div>
    <w:div w:id="1177841332">
      <w:bodyDiv w:val="1"/>
      <w:marLeft w:val="0"/>
      <w:marRight w:val="0"/>
      <w:marTop w:val="0"/>
      <w:marBottom w:val="0"/>
      <w:divBdr>
        <w:top w:val="none" w:sz="0" w:space="0" w:color="auto"/>
        <w:left w:val="none" w:sz="0" w:space="0" w:color="auto"/>
        <w:bottom w:val="none" w:sz="0" w:space="0" w:color="auto"/>
        <w:right w:val="none" w:sz="0" w:space="0" w:color="auto"/>
      </w:divBdr>
    </w:div>
    <w:div w:id="1177882805">
      <w:bodyDiv w:val="1"/>
      <w:marLeft w:val="0"/>
      <w:marRight w:val="0"/>
      <w:marTop w:val="0"/>
      <w:marBottom w:val="0"/>
      <w:divBdr>
        <w:top w:val="none" w:sz="0" w:space="0" w:color="auto"/>
        <w:left w:val="none" w:sz="0" w:space="0" w:color="auto"/>
        <w:bottom w:val="none" w:sz="0" w:space="0" w:color="auto"/>
        <w:right w:val="none" w:sz="0" w:space="0" w:color="auto"/>
      </w:divBdr>
    </w:div>
    <w:div w:id="1179196585">
      <w:bodyDiv w:val="1"/>
      <w:marLeft w:val="0"/>
      <w:marRight w:val="0"/>
      <w:marTop w:val="0"/>
      <w:marBottom w:val="0"/>
      <w:divBdr>
        <w:top w:val="none" w:sz="0" w:space="0" w:color="auto"/>
        <w:left w:val="none" w:sz="0" w:space="0" w:color="auto"/>
        <w:bottom w:val="none" w:sz="0" w:space="0" w:color="auto"/>
        <w:right w:val="none" w:sz="0" w:space="0" w:color="auto"/>
      </w:divBdr>
    </w:div>
    <w:div w:id="1180122650">
      <w:bodyDiv w:val="1"/>
      <w:marLeft w:val="0"/>
      <w:marRight w:val="0"/>
      <w:marTop w:val="0"/>
      <w:marBottom w:val="0"/>
      <w:divBdr>
        <w:top w:val="none" w:sz="0" w:space="0" w:color="auto"/>
        <w:left w:val="none" w:sz="0" w:space="0" w:color="auto"/>
        <w:bottom w:val="none" w:sz="0" w:space="0" w:color="auto"/>
        <w:right w:val="none" w:sz="0" w:space="0" w:color="auto"/>
      </w:divBdr>
    </w:div>
    <w:div w:id="1181352228">
      <w:bodyDiv w:val="1"/>
      <w:marLeft w:val="0"/>
      <w:marRight w:val="0"/>
      <w:marTop w:val="0"/>
      <w:marBottom w:val="0"/>
      <w:divBdr>
        <w:top w:val="none" w:sz="0" w:space="0" w:color="auto"/>
        <w:left w:val="none" w:sz="0" w:space="0" w:color="auto"/>
        <w:bottom w:val="none" w:sz="0" w:space="0" w:color="auto"/>
        <w:right w:val="none" w:sz="0" w:space="0" w:color="auto"/>
      </w:divBdr>
    </w:div>
    <w:div w:id="1183084582">
      <w:bodyDiv w:val="1"/>
      <w:marLeft w:val="0"/>
      <w:marRight w:val="0"/>
      <w:marTop w:val="0"/>
      <w:marBottom w:val="0"/>
      <w:divBdr>
        <w:top w:val="none" w:sz="0" w:space="0" w:color="auto"/>
        <w:left w:val="none" w:sz="0" w:space="0" w:color="auto"/>
        <w:bottom w:val="none" w:sz="0" w:space="0" w:color="auto"/>
        <w:right w:val="none" w:sz="0" w:space="0" w:color="auto"/>
      </w:divBdr>
    </w:div>
    <w:div w:id="1184513666">
      <w:bodyDiv w:val="1"/>
      <w:marLeft w:val="0"/>
      <w:marRight w:val="0"/>
      <w:marTop w:val="0"/>
      <w:marBottom w:val="0"/>
      <w:divBdr>
        <w:top w:val="none" w:sz="0" w:space="0" w:color="auto"/>
        <w:left w:val="none" w:sz="0" w:space="0" w:color="auto"/>
        <w:bottom w:val="none" w:sz="0" w:space="0" w:color="auto"/>
        <w:right w:val="none" w:sz="0" w:space="0" w:color="auto"/>
      </w:divBdr>
    </w:div>
    <w:div w:id="1189103845">
      <w:bodyDiv w:val="1"/>
      <w:marLeft w:val="0"/>
      <w:marRight w:val="0"/>
      <w:marTop w:val="0"/>
      <w:marBottom w:val="0"/>
      <w:divBdr>
        <w:top w:val="none" w:sz="0" w:space="0" w:color="auto"/>
        <w:left w:val="none" w:sz="0" w:space="0" w:color="auto"/>
        <w:bottom w:val="none" w:sz="0" w:space="0" w:color="auto"/>
        <w:right w:val="none" w:sz="0" w:space="0" w:color="auto"/>
      </w:divBdr>
    </w:div>
    <w:div w:id="1189178606">
      <w:bodyDiv w:val="1"/>
      <w:marLeft w:val="0"/>
      <w:marRight w:val="0"/>
      <w:marTop w:val="0"/>
      <w:marBottom w:val="0"/>
      <w:divBdr>
        <w:top w:val="none" w:sz="0" w:space="0" w:color="auto"/>
        <w:left w:val="none" w:sz="0" w:space="0" w:color="auto"/>
        <w:bottom w:val="none" w:sz="0" w:space="0" w:color="auto"/>
        <w:right w:val="none" w:sz="0" w:space="0" w:color="auto"/>
      </w:divBdr>
    </w:div>
    <w:div w:id="1192956074">
      <w:bodyDiv w:val="1"/>
      <w:marLeft w:val="0"/>
      <w:marRight w:val="0"/>
      <w:marTop w:val="0"/>
      <w:marBottom w:val="0"/>
      <w:divBdr>
        <w:top w:val="none" w:sz="0" w:space="0" w:color="auto"/>
        <w:left w:val="none" w:sz="0" w:space="0" w:color="auto"/>
        <w:bottom w:val="none" w:sz="0" w:space="0" w:color="auto"/>
        <w:right w:val="none" w:sz="0" w:space="0" w:color="auto"/>
      </w:divBdr>
    </w:div>
    <w:div w:id="1200708221">
      <w:bodyDiv w:val="1"/>
      <w:marLeft w:val="0"/>
      <w:marRight w:val="0"/>
      <w:marTop w:val="0"/>
      <w:marBottom w:val="0"/>
      <w:divBdr>
        <w:top w:val="none" w:sz="0" w:space="0" w:color="auto"/>
        <w:left w:val="none" w:sz="0" w:space="0" w:color="auto"/>
        <w:bottom w:val="none" w:sz="0" w:space="0" w:color="auto"/>
        <w:right w:val="none" w:sz="0" w:space="0" w:color="auto"/>
      </w:divBdr>
    </w:div>
    <w:div w:id="1203205869">
      <w:bodyDiv w:val="1"/>
      <w:marLeft w:val="0"/>
      <w:marRight w:val="0"/>
      <w:marTop w:val="0"/>
      <w:marBottom w:val="0"/>
      <w:divBdr>
        <w:top w:val="none" w:sz="0" w:space="0" w:color="auto"/>
        <w:left w:val="none" w:sz="0" w:space="0" w:color="auto"/>
        <w:bottom w:val="none" w:sz="0" w:space="0" w:color="auto"/>
        <w:right w:val="none" w:sz="0" w:space="0" w:color="auto"/>
      </w:divBdr>
    </w:div>
    <w:div w:id="1203899999">
      <w:bodyDiv w:val="1"/>
      <w:marLeft w:val="0"/>
      <w:marRight w:val="0"/>
      <w:marTop w:val="0"/>
      <w:marBottom w:val="0"/>
      <w:divBdr>
        <w:top w:val="none" w:sz="0" w:space="0" w:color="auto"/>
        <w:left w:val="none" w:sz="0" w:space="0" w:color="auto"/>
        <w:bottom w:val="none" w:sz="0" w:space="0" w:color="auto"/>
        <w:right w:val="none" w:sz="0" w:space="0" w:color="auto"/>
      </w:divBdr>
    </w:div>
    <w:div w:id="1205872855">
      <w:bodyDiv w:val="1"/>
      <w:marLeft w:val="0"/>
      <w:marRight w:val="0"/>
      <w:marTop w:val="0"/>
      <w:marBottom w:val="0"/>
      <w:divBdr>
        <w:top w:val="none" w:sz="0" w:space="0" w:color="auto"/>
        <w:left w:val="none" w:sz="0" w:space="0" w:color="auto"/>
        <w:bottom w:val="none" w:sz="0" w:space="0" w:color="auto"/>
        <w:right w:val="none" w:sz="0" w:space="0" w:color="auto"/>
      </w:divBdr>
    </w:div>
    <w:div w:id="1206989388">
      <w:bodyDiv w:val="1"/>
      <w:marLeft w:val="0"/>
      <w:marRight w:val="0"/>
      <w:marTop w:val="0"/>
      <w:marBottom w:val="0"/>
      <w:divBdr>
        <w:top w:val="none" w:sz="0" w:space="0" w:color="auto"/>
        <w:left w:val="none" w:sz="0" w:space="0" w:color="auto"/>
        <w:bottom w:val="none" w:sz="0" w:space="0" w:color="auto"/>
        <w:right w:val="none" w:sz="0" w:space="0" w:color="auto"/>
      </w:divBdr>
    </w:div>
    <w:div w:id="1207059235">
      <w:bodyDiv w:val="1"/>
      <w:marLeft w:val="0"/>
      <w:marRight w:val="0"/>
      <w:marTop w:val="0"/>
      <w:marBottom w:val="0"/>
      <w:divBdr>
        <w:top w:val="none" w:sz="0" w:space="0" w:color="auto"/>
        <w:left w:val="none" w:sz="0" w:space="0" w:color="auto"/>
        <w:bottom w:val="none" w:sz="0" w:space="0" w:color="auto"/>
        <w:right w:val="none" w:sz="0" w:space="0" w:color="auto"/>
      </w:divBdr>
    </w:div>
    <w:div w:id="1207257820">
      <w:bodyDiv w:val="1"/>
      <w:marLeft w:val="0"/>
      <w:marRight w:val="0"/>
      <w:marTop w:val="0"/>
      <w:marBottom w:val="0"/>
      <w:divBdr>
        <w:top w:val="none" w:sz="0" w:space="0" w:color="auto"/>
        <w:left w:val="none" w:sz="0" w:space="0" w:color="auto"/>
        <w:bottom w:val="none" w:sz="0" w:space="0" w:color="auto"/>
        <w:right w:val="none" w:sz="0" w:space="0" w:color="auto"/>
      </w:divBdr>
    </w:div>
    <w:div w:id="1208494494">
      <w:bodyDiv w:val="1"/>
      <w:marLeft w:val="0"/>
      <w:marRight w:val="0"/>
      <w:marTop w:val="0"/>
      <w:marBottom w:val="0"/>
      <w:divBdr>
        <w:top w:val="none" w:sz="0" w:space="0" w:color="auto"/>
        <w:left w:val="none" w:sz="0" w:space="0" w:color="auto"/>
        <w:bottom w:val="none" w:sz="0" w:space="0" w:color="auto"/>
        <w:right w:val="none" w:sz="0" w:space="0" w:color="auto"/>
      </w:divBdr>
    </w:div>
    <w:div w:id="1208949545">
      <w:bodyDiv w:val="1"/>
      <w:marLeft w:val="0"/>
      <w:marRight w:val="0"/>
      <w:marTop w:val="0"/>
      <w:marBottom w:val="0"/>
      <w:divBdr>
        <w:top w:val="none" w:sz="0" w:space="0" w:color="auto"/>
        <w:left w:val="none" w:sz="0" w:space="0" w:color="auto"/>
        <w:bottom w:val="none" w:sz="0" w:space="0" w:color="auto"/>
        <w:right w:val="none" w:sz="0" w:space="0" w:color="auto"/>
      </w:divBdr>
    </w:div>
    <w:div w:id="1209031294">
      <w:bodyDiv w:val="1"/>
      <w:marLeft w:val="0"/>
      <w:marRight w:val="0"/>
      <w:marTop w:val="0"/>
      <w:marBottom w:val="0"/>
      <w:divBdr>
        <w:top w:val="none" w:sz="0" w:space="0" w:color="auto"/>
        <w:left w:val="none" w:sz="0" w:space="0" w:color="auto"/>
        <w:bottom w:val="none" w:sz="0" w:space="0" w:color="auto"/>
        <w:right w:val="none" w:sz="0" w:space="0" w:color="auto"/>
      </w:divBdr>
    </w:div>
    <w:div w:id="1213729901">
      <w:bodyDiv w:val="1"/>
      <w:marLeft w:val="0"/>
      <w:marRight w:val="0"/>
      <w:marTop w:val="0"/>
      <w:marBottom w:val="0"/>
      <w:divBdr>
        <w:top w:val="none" w:sz="0" w:space="0" w:color="auto"/>
        <w:left w:val="none" w:sz="0" w:space="0" w:color="auto"/>
        <w:bottom w:val="none" w:sz="0" w:space="0" w:color="auto"/>
        <w:right w:val="none" w:sz="0" w:space="0" w:color="auto"/>
      </w:divBdr>
    </w:div>
    <w:div w:id="1215004540">
      <w:bodyDiv w:val="1"/>
      <w:marLeft w:val="0"/>
      <w:marRight w:val="0"/>
      <w:marTop w:val="0"/>
      <w:marBottom w:val="0"/>
      <w:divBdr>
        <w:top w:val="none" w:sz="0" w:space="0" w:color="auto"/>
        <w:left w:val="none" w:sz="0" w:space="0" w:color="auto"/>
        <w:bottom w:val="none" w:sz="0" w:space="0" w:color="auto"/>
        <w:right w:val="none" w:sz="0" w:space="0" w:color="auto"/>
      </w:divBdr>
    </w:div>
    <w:div w:id="1215115003">
      <w:bodyDiv w:val="1"/>
      <w:marLeft w:val="0"/>
      <w:marRight w:val="0"/>
      <w:marTop w:val="0"/>
      <w:marBottom w:val="0"/>
      <w:divBdr>
        <w:top w:val="none" w:sz="0" w:space="0" w:color="auto"/>
        <w:left w:val="none" w:sz="0" w:space="0" w:color="auto"/>
        <w:bottom w:val="none" w:sz="0" w:space="0" w:color="auto"/>
        <w:right w:val="none" w:sz="0" w:space="0" w:color="auto"/>
      </w:divBdr>
    </w:div>
    <w:div w:id="1215198026">
      <w:bodyDiv w:val="1"/>
      <w:marLeft w:val="0"/>
      <w:marRight w:val="0"/>
      <w:marTop w:val="0"/>
      <w:marBottom w:val="0"/>
      <w:divBdr>
        <w:top w:val="none" w:sz="0" w:space="0" w:color="auto"/>
        <w:left w:val="none" w:sz="0" w:space="0" w:color="auto"/>
        <w:bottom w:val="none" w:sz="0" w:space="0" w:color="auto"/>
        <w:right w:val="none" w:sz="0" w:space="0" w:color="auto"/>
      </w:divBdr>
    </w:div>
    <w:div w:id="1216238360">
      <w:bodyDiv w:val="1"/>
      <w:marLeft w:val="0"/>
      <w:marRight w:val="0"/>
      <w:marTop w:val="0"/>
      <w:marBottom w:val="0"/>
      <w:divBdr>
        <w:top w:val="none" w:sz="0" w:space="0" w:color="auto"/>
        <w:left w:val="none" w:sz="0" w:space="0" w:color="auto"/>
        <w:bottom w:val="none" w:sz="0" w:space="0" w:color="auto"/>
        <w:right w:val="none" w:sz="0" w:space="0" w:color="auto"/>
      </w:divBdr>
    </w:div>
    <w:div w:id="1217158473">
      <w:bodyDiv w:val="1"/>
      <w:marLeft w:val="0"/>
      <w:marRight w:val="0"/>
      <w:marTop w:val="0"/>
      <w:marBottom w:val="0"/>
      <w:divBdr>
        <w:top w:val="none" w:sz="0" w:space="0" w:color="auto"/>
        <w:left w:val="none" w:sz="0" w:space="0" w:color="auto"/>
        <w:bottom w:val="none" w:sz="0" w:space="0" w:color="auto"/>
        <w:right w:val="none" w:sz="0" w:space="0" w:color="auto"/>
      </w:divBdr>
    </w:div>
    <w:div w:id="1217661252">
      <w:bodyDiv w:val="1"/>
      <w:marLeft w:val="0"/>
      <w:marRight w:val="0"/>
      <w:marTop w:val="0"/>
      <w:marBottom w:val="0"/>
      <w:divBdr>
        <w:top w:val="none" w:sz="0" w:space="0" w:color="auto"/>
        <w:left w:val="none" w:sz="0" w:space="0" w:color="auto"/>
        <w:bottom w:val="none" w:sz="0" w:space="0" w:color="auto"/>
        <w:right w:val="none" w:sz="0" w:space="0" w:color="auto"/>
      </w:divBdr>
    </w:div>
    <w:div w:id="1219248333">
      <w:bodyDiv w:val="1"/>
      <w:marLeft w:val="0"/>
      <w:marRight w:val="0"/>
      <w:marTop w:val="0"/>
      <w:marBottom w:val="0"/>
      <w:divBdr>
        <w:top w:val="none" w:sz="0" w:space="0" w:color="auto"/>
        <w:left w:val="none" w:sz="0" w:space="0" w:color="auto"/>
        <w:bottom w:val="none" w:sz="0" w:space="0" w:color="auto"/>
        <w:right w:val="none" w:sz="0" w:space="0" w:color="auto"/>
      </w:divBdr>
    </w:div>
    <w:div w:id="1219635546">
      <w:bodyDiv w:val="1"/>
      <w:marLeft w:val="0"/>
      <w:marRight w:val="0"/>
      <w:marTop w:val="0"/>
      <w:marBottom w:val="0"/>
      <w:divBdr>
        <w:top w:val="none" w:sz="0" w:space="0" w:color="auto"/>
        <w:left w:val="none" w:sz="0" w:space="0" w:color="auto"/>
        <w:bottom w:val="none" w:sz="0" w:space="0" w:color="auto"/>
        <w:right w:val="none" w:sz="0" w:space="0" w:color="auto"/>
      </w:divBdr>
    </w:div>
    <w:div w:id="1226456303">
      <w:bodyDiv w:val="1"/>
      <w:marLeft w:val="0"/>
      <w:marRight w:val="0"/>
      <w:marTop w:val="0"/>
      <w:marBottom w:val="0"/>
      <w:divBdr>
        <w:top w:val="none" w:sz="0" w:space="0" w:color="auto"/>
        <w:left w:val="none" w:sz="0" w:space="0" w:color="auto"/>
        <w:bottom w:val="none" w:sz="0" w:space="0" w:color="auto"/>
        <w:right w:val="none" w:sz="0" w:space="0" w:color="auto"/>
      </w:divBdr>
    </w:div>
    <w:div w:id="1226918591">
      <w:bodyDiv w:val="1"/>
      <w:marLeft w:val="0"/>
      <w:marRight w:val="0"/>
      <w:marTop w:val="0"/>
      <w:marBottom w:val="0"/>
      <w:divBdr>
        <w:top w:val="none" w:sz="0" w:space="0" w:color="auto"/>
        <w:left w:val="none" w:sz="0" w:space="0" w:color="auto"/>
        <w:bottom w:val="none" w:sz="0" w:space="0" w:color="auto"/>
        <w:right w:val="none" w:sz="0" w:space="0" w:color="auto"/>
      </w:divBdr>
    </w:div>
    <w:div w:id="1227688982">
      <w:bodyDiv w:val="1"/>
      <w:marLeft w:val="0"/>
      <w:marRight w:val="0"/>
      <w:marTop w:val="0"/>
      <w:marBottom w:val="0"/>
      <w:divBdr>
        <w:top w:val="none" w:sz="0" w:space="0" w:color="auto"/>
        <w:left w:val="none" w:sz="0" w:space="0" w:color="auto"/>
        <w:bottom w:val="none" w:sz="0" w:space="0" w:color="auto"/>
        <w:right w:val="none" w:sz="0" w:space="0" w:color="auto"/>
      </w:divBdr>
    </w:div>
    <w:div w:id="1228415856">
      <w:bodyDiv w:val="1"/>
      <w:marLeft w:val="0"/>
      <w:marRight w:val="0"/>
      <w:marTop w:val="0"/>
      <w:marBottom w:val="0"/>
      <w:divBdr>
        <w:top w:val="none" w:sz="0" w:space="0" w:color="auto"/>
        <w:left w:val="none" w:sz="0" w:space="0" w:color="auto"/>
        <w:bottom w:val="none" w:sz="0" w:space="0" w:color="auto"/>
        <w:right w:val="none" w:sz="0" w:space="0" w:color="auto"/>
      </w:divBdr>
    </w:div>
    <w:div w:id="1229998508">
      <w:bodyDiv w:val="1"/>
      <w:marLeft w:val="0"/>
      <w:marRight w:val="0"/>
      <w:marTop w:val="0"/>
      <w:marBottom w:val="0"/>
      <w:divBdr>
        <w:top w:val="none" w:sz="0" w:space="0" w:color="auto"/>
        <w:left w:val="none" w:sz="0" w:space="0" w:color="auto"/>
        <w:bottom w:val="none" w:sz="0" w:space="0" w:color="auto"/>
        <w:right w:val="none" w:sz="0" w:space="0" w:color="auto"/>
      </w:divBdr>
    </w:div>
    <w:div w:id="1230380518">
      <w:bodyDiv w:val="1"/>
      <w:marLeft w:val="0"/>
      <w:marRight w:val="0"/>
      <w:marTop w:val="0"/>
      <w:marBottom w:val="0"/>
      <w:divBdr>
        <w:top w:val="none" w:sz="0" w:space="0" w:color="auto"/>
        <w:left w:val="none" w:sz="0" w:space="0" w:color="auto"/>
        <w:bottom w:val="none" w:sz="0" w:space="0" w:color="auto"/>
        <w:right w:val="none" w:sz="0" w:space="0" w:color="auto"/>
      </w:divBdr>
    </w:div>
    <w:div w:id="1230995074">
      <w:bodyDiv w:val="1"/>
      <w:marLeft w:val="0"/>
      <w:marRight w:val="0"/>
      <w:marTop w:val="0"/>
      <w:marBottom w:val="0"/>
      <w:divBdr>
        <w:top w:val="none" w:sz="0" w:space="0" w:color="auto"/>
        <w:left w:val="none" w:sz="0" w:space="0" w:color="auto"/>
        <w:bottom w:val="none" w:sz="0" w:space="0" w:color="auto"/>
        <w:right w:val="none" w:sz="0" w:space="0" w:color="auto"/>
      </w:divBdr>
    </w:div>
    <w:div w:id="1232156069">
      <w:bodyDiv w:val="1"/>
      <w:marLeft w:val="0"/>
      <w:marRight w:val="0"/>
      <w:marTop w:val="0"/>
      <w:marBottom w:val="0"/>
      <w:divBdr>
        <w:top w:val="none" w:sz="0" w:space="0" w:color="auto"/>
        <w:left w:val="none" w:sz="0" w:space="0" w:color="auto"/>
        <w:bottom w:val="none" w:sz="0" w:space="0" w:color="auto"/>
        <w:right w:val="none" w:sz="0" w:space="0" w:color="auto"/>
      </w:divBdr>
    </w:div>
    <w:div w:id="1232276511">
      <w:bodyDiv w:val="1"/>
      <w:marLeft w:val="0"/>
      <w:marRight w:val="0"/>
      <w:marTop w:val="0"/>
      <w:marBottom w:val="0"/>
      <w:divBdr>
        <w:top w:val="none" w:sz="0" w:space="0" w:color="auto"/>
        <w:left w:val="none" w:sz="0" w:space="0" w:color="auto"/>
        <w:bottom w:val="none" w:sz="0" w:space="0" w:color="auto"/>
        <w:right w:val="none" w:sz="0" w:space="0" w:color="auto"/>
      </w:divBdr>
    </w:div>
    <w:div w:id="1237478138">
      <w:bodyDiv w:val="1"/>
      <w:marLeft w:val="0"/>
      <w:marRight w:val="0"/>
      <w:marTop w:val="0"/>
      <w:marBottom w:val="0"/>
      <w:divBdr>
        <w:top w:val="none" w:sz="0" w:space="0" w:color="auto"/>
        <w:left w:val="none" w:sz="0" w:space="0" w:color="auto"/>
        <w:bottom w:val="none" w:sz="0" w:space="0" w:color="auto"/>
        <w:right w:val="none" w:sz="0" w:space="0" w:color="auto"/>
      </w:divBdr>
    </w:div>
    <w:div w:id="1237743981">
      <w:bodyDiv w:val="1"/>
      <w:marLeft w:val="0"/>
      <w:marRight w:val="0"/>
      <w:marTop w:val="0"/>
      <w:marBottom w:val="0"/>
      <w:divBdr>
        <w:top w:val="none" w:sz="0" w:space="0" w:color="auto"/>
        <w:left w:val="none" w:sz="0" w:space="0" w:color="auto"/>
        <w:bottom w:val="none" w:sz="0" w:space="0" w:color="auto"/>
        <w:right w:val="none" w:sz="0" w:space="0" w:color="auto"/>
      </w:divBdr>
    </w:div>
    <w:div w:id="1238662110">
      <w:bodyDiv w:val="1"/>
      <w:marLeft w:val="0"/>
      <w:marRight w:val="0"/>
      <w:marTop w:val="0"/>
      <w:marBottom w:val="0"/>
      <w:divBdr>
        <w:top w:val="none" w:sz="0" w:space="0" w:color="auto"/>
        <w:left w:val="none" w:sz="0" w:space="0" w:color="auto"/>
        <w:bottom w:val="none" w:sz="0" w:space="0" w:color="auto"/>
        <w:right w:val="none" w:sz="0" w:space="0" w:color="auto"/>
      </w:divBdr>
    </w:div>
    <w:div w:id="1239245145">
      <w:bodyDiv w:val="1"/>
      <w:marLeft w:val="0"/>
      <w:marRight w:val="0"/>
      <w:marTop w:val="0"/>
      <w:marBottom w:val="0"/>
      <w:divBdr>
        <w:top w:val="none" w:sz="0" w:space="0" w:color="auto"/>
        <w:left w:val="none" w:sz="0" w:space="0" w:color="auto"/>
        <w:bottom w:val="none" w:sz="0" w:space="0" w:color="auto"/>
        <w:right w:val="none" w:sz="0" w:space="0" w:color="auto"/>
      </w:divBdr>
    </w:div>
    <w:div w:id="1239748815">
      <w:bodyDiv w:val="1"/>
      <w:marLeft w:val="0"/>
      <w:marRight w:val="0"/>
      <w:marTop w:val="0"/>
      <w:marBottom w:val="0"/>
      <w:divBdr>
        <w:top w:val="none" w:sz="0" w:space="0" w:color="auto"/>
        <w:left w:val="none" w:sz="0" w:space="0" w:color="auto"/>
        <w:bottom w:val="none" w:sz="0" w:space="0" w:color="auto"/>
        <w:right w:val="none" w:sz="0" w:space="0" w:color="auto"/>
      </w:divBdr>
    </w:div>
    <w:div w:id="1245261167">
      <w:bodyDiv w:val="1"/>
      <w:marLeft w:val="0"/>
      <w:marRight w:val="0"/>
      <w:marTop w:val="0"/>
      <w:marBottom w:val="0"/>
      <w:divBdr>
        <w:top w:val="none" w:sz="0" w:space="0" w:color="auto"/>
        <w:left w:val="none" w:sz="0" w:space="0" w:color="auto"/>
        <w:bottom w:val="none" w:sz="0" w:space="0" w:color="auto"/>
        <w:right w:val="none" w:sz="0" w:space="0" w:color="auto"/>
      </w:divBdr>
    </w:div>
    <w:div w:id="1245919295">
      <w:bodyDiv w:val="1"/>
      <w:marLeft w:val="0"/>
      <w:marRight w:val="0"/>
      <w:marTop w:val="0"/>
      <w:marBottom w:val="0"/>
      <w:divBdr>
        <w:top w:val="none" w:sz="0" w:space="0" w:color="auto"/>
        <w:left w:val="none" w:sz="0" w:space="0" w:color="auto"/>
        <w:bottom w:val="none" w:sz="0" w:space="0" w:color="auto"/>
        <w:right w:val="none" w:sz="0" w:space="0" w:color="auto"/>
      </w:divBdr>
    </w:div>
    <w:div w:id="1246264658">
      <w:bodyDiv w:val="1"/>
      <w:marLeft w:val="0"/>
      <w:marRight w:val="0"/>
      <w:marTop w:val="0"/>
      <w:marBottom w:val="0"/>
      <w:divBdr>
        <w:top w:val="none" w:sz="0" w:space="0" w:color="auto"/>
        <w:left w:val="none" w:sz="0" w:space="0" w:color="auto"/>
        <w:bottom w:val="none" w:sz="0" w:space="0" w:color="auto"/>
        <w:right w:val="none" w:sz="0" w:space="0" w:color="auto"/>
      </w:divBdr>
    </w:div>
    <w:div w:id="1247304169">
      <w:bodyDiv w:val="1"/>
      <w:marLeft w:val="0"/>
      <w:marRight w:val="0"/>
      <w:marTop w:val="0"/>
      <w:marBottom w:val="0"/>
      <w:divBdr>
        <w:top w:val="none" w:sz="0" w:space="0" w:color="auto"/>
        <w:left w:val="none" w:sz="0" w:space="0" w:color="auto"/>
        <w:bottom w:val="none" w:sz="0" w:space="0" w:color="auto"/>
        <w:right w:val="none" w:sz="0" w:space="0" w:color="auto"/>
      </w:divBdr>
    </w:div>
    <w:div w:id="1247878840">
      <w:bodyDiv w:val="1"/>
      <w:marLeft w:val="0"/>
      <w:marRight w:val="0"/>
      <w:marTop w:val="0"/>
      <w:marBottom w:val="0"/>
      <w:divBdr>
        <w:top w:val="none" w:sz="0" w:space="0" w:color="auto"/>
        <w:left w:val="none" w:sz="0" w:space="0" w:color="auto"/>
        <w:bottom w:val="none" w:sz="0" w:space="0" w:color="auto"/>
        <w:right w:val="none" w:sz="0" w:space="0" w:color="auto"/>
      </w:divBdr>
    </w:div>
    <w:div w:id="1248886393">
      <w:bodyDiv w:val="1"/>
      <w:marLeft w:val="0"/>
      <w:marRight w:val="0"/>
      <w:marTop w:val="0"/>
      <w:marBottom w:val="0"/>
      <w:divBdr>
        <w:top w:val="none" w:sz="0" w:space="0" w:color="auto"/>
        <w:left w:val="none" w:sz="0" w:space="0" w:color="auto"/>
        <w:bottom w:val="none" w:sz="0" w:space="0" w:color="auto"/>
        <w:right w:val="none" w:sz="0" w:space="0" w:color="auto"/>
      </w:divBdr>
    </w:div>
    <w:div w:id="1249923331">
      <w:bodyDiv w:val="1"/>
      <w:marLeft w:val="0"/>
      <w:marRight w:val="0"/>
      <w:marTop w:val="0"/>
      <w:marBottom w:val="0"/>
      <w:divBdr>
        <w:top w:val="none" w:sz="0" w:space="0" w:color="auto"/>
        <w:left w:val="none" w:sz="0" w:space="0" w:color="auto"/>
        <w:bottom w:val="none" w:sz="0" w:space="0" w:color="auto"/>
        <w:right w:val="none" w:sz="0" w:space="0" w:color="auto"/>
      </w:divBdr>
    </w:div>
    <w:div w:id="1250194792">
      <w:bodyDiv w:val="1"/>
      <w:marLeft w:val="0"/>
      <w:marRight w:val="0"/>
      <w:marTop w:val="0"/>
      <w:marBottom w:val="0"/>
      <w:divBdr>
        <w:top w:val="none" w:sz="0" w:space="0" w:color="auto"/>
        <w:left w:val="none" w:sz="0" w:space="0" w:color="auto"/>
        <w:bottom w:val="none" w:sz="0" w:space="0" w:color="auto"/>
        <w:right w:val="none" w:sz="0" w:space="0" w:color="auto"/>
      </w:divBdr>
    </w:div>
    <w:div w:id="1251432338">
      <w:bodyDiv w:val="1"/>
      <w:marLeft w:val="0"/>
      <w:marRight w:val="0"/>
      <w:marTop w:val="0"/>
      <w:marBottom w:val="0"/>
      <w:divBdr>
        <w:top w:val="none" w:sz="0" w:space="0" w:color="auto"/>
        <w:left w:val="none" w:sz="0" w:space="0" w:color="auto"/>
        <w:bottom w:val="none" w:sz="0" w:space="0" w:color="auto"/>
        <w:right w:val="none" w:sz="0" w:space="0" w:color="auto"/>
      </w:divBdr>
    </w:div>
    <w:div w:id="1251693882">
      <w:bodyDiv w:val="1"/>
      <w:marLeft w:val="0"/>
      <w:marRight w:val="0"/>
      <w:marTop w:val="0"/>
      <w:marBottom w:val="0"/>
      <w:divBdr>
        <w:top w:val="none" w:sz="0" w:space="0" w:color="auto"/>
        <w:left w:val="none" w:sz="0" w:space="0" w:color="auto"/>
        <w:bottom w:val="none" w:sz="0" w:space="0" w:color="auto"/>
        <w:right w:val="none" w:sz="0" w:space="0" w:color="auto"/>
      </w:divBdr>
    </w:div>
    <w:div w:id="1252196594">
      <w:bodyDiv w:val="1"/>
      <w:marLeft w:val="0"/>
      <w:marRight w:val="0"/>
      <w:marTop w:val="0"/>
      <w:marBottom w:val="0"/>
      <w:divBdr>
        <w:top w:val="none" w:sz="0" w:space="0" w:color="auto"/>
        <w:left w:val="none" w:sz="0" w:space="0" w:color="auto"/>
        <w:bottom w:val="none" w:sz="0" w:space="0" w:color="auto"/>
        <w:right w:val="none" w:sz="0" w:space="0" w:color="auto"/>
      </w:divBdr>
    </w:div>
    <w:div w:id="1253008486">
      <w:bodyDiv w:val="1"/>
      <w:marLeft w:val="0"/>
      <w:marRight w:val="0"/>
      <w:marTop w:val="0"/>
      <w:marBottom w:val="0"/>
      <w:divBdr>
        <w:top w:val="none" w:sz="0" w:space="0" w:color="auto"/>
        <w:left w:val="none" w:sz="0" w:space="0" w:color="auto"/>
        <w:bottom w:val="none" w:sz="0" w:space="0" w:color="auto"/>
        <w:right w:val="none" w:sz="0" w:space="0" w:color="auto"/>
      </w:divBdr>
    </w:div>
    <w:div w:id="1254126613">
      <w:bodyDiv w:val="1"/>
      <w:marLeft w:val="0"/>
      <w:marRight w:val="0"/>
      <w:marTop w:val="0"/>
      <w:marBottom w:val="0"/>
      <w:divBdr>
        <w:top w:val="none" w:sz="0" w:space="0" w:color="auto"/>
        <w:left w:val="none" w:sz="0" w:space="0" w:color="auto"/>
        <w:bottom w:val="none" w:sz="0" w:space="0" w:color="auto"/>
        <w:right w:val="none" w:sz="0" w:space="0" w:color="auto"/>
      </w:divBdr>
    </w:div>
    <w:div w:id="1256089827">
      <w:bodyDiv w:val="1"/>
      <w:marLeft w:val="0"/>
      <w:marRight w:val="0"/>
      <w:marTop w:val="0"/>
      <w:marBottom w:val="0"/>
      <w:divBdr>
        <w:top w:val="none" w:sz="0" w:space="0" w:color="auto"/>
        <w:left w:val="none" w:sz="0" w:space="0" w:color="auto"/>
        <w:bottom w:val="none" w:sz="0" w:space="0" w:color="auto"/>
        <w:right w:val="none" w:sz="0" w:space="0" w:color="auto"/>
      </w:divBdr>
    </w:div>
    <w:div w:id="1257056305">
      <w:bodyDiv w:val="1"/>
      <w:marLeft w:val="0"/>
      <w:marRight w:val="0"/>
      <w:marTop w:val="0"/>
      <w:marBottom w:val="0"/>
      <w:divBdr>
        <w:top w:val="none" w:sz="0" w:space="0" w:color="auto"/>
        <w:left w:val="none" w:sz="0" w:space="0" w:color="auto"/>
        <w:bottom w:val="none" w:sz="0" w:space="0" w:color="auto"/>
        <w:right w:val="none" w:sz="0" w:space="0" w:color="auto"/>
      </w:divBdr>
    </w:div>
    <w:div w:id="1258247989">
      <w:bodyDiv w:val="1"/>
      <w:marLeft w:val="0"/>
      <w:marRight w:val="0"/>
      <w:marTop w:val="0"/>
      <w:marBottom w:val="0"/>
      <w:divBdr>
        <w:top w:val="none" w:sz="0" w:space="0" w:color="auto"/>
        <w:left w:val="none" w:sz="0" w:space="0" w:color="auto"/>
        <w:bottom w:val="none" w:sz="0" w:space="0" w:color="auto"/>
        <w:right w:val="none" w:sz="0" w:space="0" w:color="auto"/>
      </w:divBdr>
    </w:div>
    <w:div w:id="1259288680">
      <w:bodyDiv w:val="1"/>
      <w:marLeft w:val="0"/>
      <w:marRight w:val="0"/>
      <w:marTop w:val="0"/>
      <w:marBottom w:val="0"/>
      <w:divBdr>
        <w:top w:val="none" w:sz="0" w:space="0" w:color="auto"/>
        <w:left w:val="none" w:sz="0" w:space="0" w:color="auto"/>
        <w:bottom w:val="none" w:sz="0" w:space="0" w:color="auto"/>
        <w:right w:val="none" w:sz="0" w:space="0" w:color="auto"/>
      </w:divBdr>
    </w:div>
    <w:div w:id="1260262533">
      <w:bodyDiv w:val="1"/>
      <w:marLeft w:val="0"/>
      <w:marRight w:val="0"/>
      <w:marTop w:val="0"/>
      <w:marBottom w:val="0"/>
      <w:divBdr>
        <w:top w:val="none" w:sz="0" w:space="0" w:color="auto"/>
        <w:left w:val="none" w:sz="0" w:space="0" w:color="auto"/>
        <w:bottom w:val="none" w:sz="0" w:space="0" w:color="auto"/>
        <w:right w:val="none" w:sz="0" w:space="0" w:color="auto"/>
      </w:divBdr>
    </w:div>
    <w:div w:id="1260525816">
      <w:bodyDiv w:val="1"/>
      <w:marLeft w:val="0"/>
      <w:marRight w:val="0"/>
      <w:marTop w:val="0"/>
      <w:marBottom w:val="0"/>
      <w:divBdr>
        <w:top w:val="none" w:sz="0" w:space="0" w:color="auto"/>
        <w:left w:val="none" w:sz="0" w:space="0" w:color="auto"/>
        <w:bottom w:val="none" w:sz="0" w:space="0" w:color="auto"/>
        <w:right w:val="none" w:sz="0" w:space="0" w:color="auto"/>
      </w:divBdr>
    </w:div>
    <w:div w:id="1261647848">
      <w:bodyDiv w:val="1"/>
      <w:marLeft w:val="0"/>
      <w:marRight w:val="0"/>
      <w:marTop w:val="0"/>
      <w:marBottom w:val="0"/>
      <w:divBdr>
        <w:top w:val="none" w:sz="0" w:space="0" w:color="auto"/>
        <w:left w:val="none" w:sz="0" w:space="0" w:color="auto"/>
        <w:bottom w:val="none" w:sz="0" w:space="0" w:color="auto"/>
        <w:right w:val="none" w:sz="0" w:space="0" w:color="auto"/>
      </w:divBdr>
    </w:div>
    <w:div w:id="1264799730">
      <w:bodyDiv w:val="1"/>
      <w:marLeft w:val="0"/>
      <w:marRight w:val="0"/>
      <w:marTop w:val="0"/>
      <w:marBottom w:val="0"/>
      <w:divBdr>
        <w:top w:val="none" w:sz="0" w:space="0" w:color="auto"/>
        <w:left w:val="none" w:sz="0" w:space="0" w:color="auto"/>
        <w:bottom w:val="none" w:sz="0" w:space="0" w:color="auto"/>
        <w:right w:val="none" w:sz="0" w:space="0" w:color="auto"/>
      </w:divBdr>
    </w:div>
    <w:div w:id="1264804493">
      <w:bodyDiv w:val="1"/>
      <w:marLeft w:val="0"/>
      <w:marRight w:val="0"/>
      <w:marTop w:val="0"/>
      <w:marBottom w:val="0"/>
      <w:divBdr>
        <w:top w:val="none" w:sz="0" w:space="0" w:color="auto"/>
        <w:left w:val="none" w:sz="0" w:space="0" w:color="auto"/>
        <w:bottom w:val="none" w:sz="0" w:space="0" w:color="auto"/>
        <w:right w:val="none" w:sz="0" w:space="0" w:color="auto"/>
      </w:divBdr>
    </w:div>
    <w:div w:id="1265379948">
      <w:bodyDiv w:val="1"/>
      <w:marLeft w:val="0"/>
      <w:marRight w:val="0"/>
      <w:marTop w:val="0"/>
      <w:marBottom w:val="0"/>
      <w:divBdr>
        <w:top w:val="none" w:sz="0" w:space="0" w:color="auto"/>
        <w:left w:val="none" w:sz="0" w:space="0" w:color="auto"/>
        <w:bottom w:val="none" w:sz="0" w:space="0" w:color="auto"/>
        <w:right w:val="none" w:sz="0" w:space="0" w:color="auto"/>
      </w:divBdr>
    </w:div>
    <w:div w:id="1266696631">
      <w:bodyDiv w:val="1"/>
      <w:marLeft w:val="0"/>
      <w:marRight w:val="0"/>
      <w:marTop w:val="0"/>
      <w:marBottom w:val="0"/>
      <w:divBdr>
        <w:top w:val="none" w:sz="0" w:space="0" w:color="auto"/>
        <w:left w:val="none" w:sz="0" w:space="0" w:color="auto"/>
        <w:bottom w:val="none" w:sz="0" w:space="0" w:color="auto"/>
        <w:right w:val="none" w:sz="0" w:space="0" w:color="auto"/>
      </w:divBdr>
    </w:div>
    <w:div w:id="1267615297">
      <w:bodyDiv w:val="1"/>
      <w:marLeft w:val="0"/>
      <w:marRight w:val="0"/>
      <w:marTop w:val="0"/>
      <w:marBottom w:val="0"/>
      <w:divBdr>
        <w:top w:val="none" w:sz="0" w:space="0" w:color="auto"/>
        <w:left w:val="none" w:sz="0" w:space="0" w:color="auto"/>
        <w:bottom w:val="none" w:sz="0" w:space="0" w:color="auto"/>
        <w:right w:val="none" w:sz="0" w:space="0" w:color="auto"/>
      </w:divBdr>
    </w:div>
    <w:div w:id="1267885420">
      <w:bodyDiv w:val="1"/>
      <w:marLeft w:val="0"/>
      <w:marRight w:val="0"/>
      <w:marTop w:val="0"/>
      <w:marBottom w:val="0"/>
      <w:divBdr>
        <w:top w:val="none" w:sz="0" w:space="0" w:color="auto"/>
        <w:left w:val="none" w:sz="0" w:space="0" w:color="auto"/>
        <w:bottom w:val="none" w:sz="0" w:space="0" w:color="auto"/>
        <w:right w:val="none" w:sz="0" w:space="0" w:color="auto"/>
      </w:divBdr>
    </w:div>
    <w:div w:id="1269268036">
      <w:bodyDiv w:val="1"/>
      <w:marLeft w:val="0"/>
      <w:marRight w:val="0"/>
      <w:marTop w:val="0"/>
      <w:marBottom w:val="0"/>
      <w:divBdr>
        <w:top w:val="none" w:sz="0" w:space="0" w:color="auto"/>
        <w:left w:val="none" w:sz="0" w:space="0" w:color="auto"/>
        <w:bottom w:val="none" w:sz="0" w:space="0" w:color="auto"/>
        <w:right w:val="none" w:sz="0" w:space="0" w:color="auto"/>
      </w:divBdr>
    </w:div>
    <w:div w:id="1269463565">
      <w:bodyDiv w:val="1"/>
      <w:marLeft w:val="0"/>
      <w:marRight w:val="0"/>
      <w:marTop w:val="0"/>
      <w:marBottom w:val="0"/>
      <w:divBdr>
        <w:top w:val="none" w:sz="0" w:space="0" w:color="auto"/>
        <w:left w:val="none" w:sz="0" w:space="0" w:color="auto"/>
        <w:bottom w:val="none" w:sz="0" w:space="0" w:color="auto"/>
        <w:right w:val="none" w:sz="0" w:space="0" w:color="auto"/>
      </w:divBdr>
    </w:div>
    <w:div w:id="1270234212">
      <w:bodyDiv w:val="1"/>
      <w:marLeft w:val="0"/>
      <w:marRight w:val="0"/>
      <w:marTop w:val="0"/>
      <w:marBottom w:val="0"/>
      <w:divBdr>
        <w:top w:val="none" w:sz="0" w:space="0" w:color="auto"/>
        <w:left w:val="none" w:sz="0" w:space="0" w:color="auto"/>
        <w:bottom w:val="none" w:sz="0" w:space="0" w:color="auto"/>
        <w:right w:val="none" w:sz="0" w:space="0" w:color="auto"/>
      </w:divBdr>
    </w:div>
    <w:div w:id="1270355045">
      <w:bodyDiv w:val="1"/>
      <w:marLeft w:val="0"/>
      <w:marRight w:val="0"/>
      <w:marTop w:val="0"/>
      <w:marBottom w:val="0"/>
      <w:divBdr>
        <w:top w:val="none" w:sz="0" w:space="0" w:color="auto"/>
        <w:left w:val="none" w:sz="0" w:space="0" w:color="auto"/>
        <w:bottom w:val="none" w:sz="0" w:space="0" w:color="auto"/>
        <w:right w:val="none" w:sz="0" w:space="0" w:color="auto"/>
      </w:divBdr>
    </w:div>
    <w:div w:id="1271619774">
      <w:bodyDiv w:val="1"/>
      <w:marLeft w:val="0"/>
      <w:marRight w:val="0"/>
      <w:marTop w:val="0"/>
      <w:marBottom w:val="0"/>
      <w:divBdr>
        <w:top w:val="none" w:sz="0" w:space="0" w:color="auto"/>
        <w:left w:val="none" w:sz="0" w:space="0" w:color="auto"/>
        <w:bottom w:val="none" w:sz="0" w:space="0" w:color="auto"/>
        <w:right w:val="none" w:sz="0" w:space="0" w:color="auto"/>
      </w:divBdr>
    </w:div>
    <w:div w:id="1272855142">
      <w:bodyDiv w:val="1"/>
      <w:marLeft w:val="0"/>
      <w:marRight w:val="0"/>
      <w:marTop w:val="0"/>
      <w:marBottom w:val="0"/>
      <w:divBdr>
        <w:top w:val="none" w:sz="0" w:space="0" w:color="auto"/>
        <w:left w:val="none" w:sz="0" w:space="0" w:color="auto"/>
        <w:bottom w:val="none" w:sz="0" w:space="0" w:color="auto"/>
        <w:right w:val="none" w:sz="0" w:space="0" w:color="auto"/>
      </w:divBdr>
    </w:div>
    <w:div w:id="1274676442">
      <w:bodyDiv w:val="1"/>
      <w:marLeft w:val="0"/>
      <w:marRight w:val="0"/>
      <w:marTop w:val="0"/>
      <w:marBottom w:val="0"/>
      <w:divBdr>
        <w:top w:val="none" w:sz="0" w:space="0" w:color="auto"/>
        <w:left w:val="none" w:sz="0" w:space="0" w:color="auto"/>
        <w:bottom w:val="none" w:sz="0" w:space="0" w:color="auto"/>
        <w:right w:val="none" w:sz="0" w:space="0" w:color="auto"/>
      </w:divBdr>
    </w:div>
    <w:div w:id="1275409309">
      <w:bodyDiv w:val="1"/>
      <w:marLeft w:val="0"/>
      <w:marRight w:val="0"/>
      <w:marTop w:val="0"/>
      <w:marBottom w:val="0"/>
      <w:divBdr>
        <w:top w:val="none" w:sz="0" w:space="0" w:color="auto"/>
        <w:left w:val="none" w:sz="0" w:space="0" w:color="auto"/>
        <w:bottom w:val="none" w:sz="0" w:space="0" w:color="auto"/>
        <w:right w:val="none" w:sz="0" w:space="0" w:color="auto"/>
      </w:divBdr>
    </w:div>
    <w:div w:id="1275478349">
      <w:bodyDiv w:val="1"/>
      <w:marLeft w:val="0"/>
      <w:marRight w:val="0"/>
      <w:marTop w:val="0"/>
      <w:marBottom w:val="0"/>
      <w:divBdr>
        <w:top w:val="none" w:sz="0" w:space="0" w:color="auto"/>
        <w:left w:val="none" w:sz="0" w:space="0" w:color="auto"/>
        <w:bottom w:val="none" w:sz="0" w:space="0" w:color="auto"/>
        <w:right w:val="none" w:sz="0" w:space="0" w:color="auto"/>
      </w:divBdr>
    </w:div>
    <w:div w:id="1277132183">
      <w:bodyDiv w:val="1"/>
      <w:marLeft w:val="0"/>
      <w:marRight w:val="0"/>
      <w:marTop w:val="0"/>
      <w:marBottom w:val="0"/>
      <w:divBdr>
        <w:top w:val="none" w:sz="0" w:space="0" w:color="auto"/>
        <w:left w:val="none" w:sz="0" w:space="0" w:color="auto"/>
        <w:bottom w:val="none" w:sz="0" w:space="0" w:color="auto"/>
        <w:right w:val="none" w:sz="0" w:space="0" w:color="auto"/>
      </w:divBdr>
    </w:div>
    <w:div w:id="1279215229">
      <w:bodyDiv w:val="1"/>
      <w:marLeft w:val="0"/>
      <w:marRight w:val="0"/>
      <w:marTop w:val="0"/>
      <w:marBottom w:val="0"/>
      <w:divBdr>
        <w:top w:val="none" w:sz="0" w:space="0" w:color="auto"/>
        <w:left w:val="none" w:sz="0" w:space="0" w:color="auto"/>
        <w:bottom w:val="none" w:sz="0" w:space="0" w:color="auto"/>
        <w:right w:val="none" w:sz="0" w:space="0" w:color="auto"/>
      </w:divBdr>
    </w:div>
    <w:div w:id="1280643442">
      <w:bodyDiv w:val="1"/>
      <w:marLeft w:val="0"/>
      <w:marRight w:val="0"/>
      <w:marTop w:val="0"/>
      <w:marBottom w:val="0"/>
      <w:divBdr>
        <w:top w:val="none" w:sz="0" w:space="0" w:color="auto"/>
        <w:left w:val="none" w:sz="0" w:space="0" w:color="auto"/>
        <w:bottom w:val="none" w:sz="0" w:space="0" w:color="auto"/>
        <w:right w:val="none" w:sz="0" w:space="0" w:color="auto"/>
      </w:divBdr>
    </w:div>
    <w:div w:id="1280647321">
      <w:bodyDiv w:val="1"/>
      <w:marLeft w:val="0"/>
      <w:marRight w:val="0"/>
      <w:marTop w:val="0"/>
      <w:marBottom w:val="0"/>
      <w:divBdr>
        <w:top w:val="none" w:sz="0" w:space="0" w:color="auto"/>
        <w:left w:val="none" w:sz="0" w:space="0" w:color="auto"/>
        <w:bottom w:val="none" w:sz="0" w:space="0" w:color="auto"/>
        <w:right w:val="none" w:sz="0" w:space="0" w:color="auto"/>
      </w:divBdr>
    </w:div>
    <w:div w:id="1283727113">
      <w:bodyDiv w:val="1"/>
      <w:marLeft w:val="0"/>
      <w:marRight w:val="0"/>
      <w:marTop w:val="0"/>
      <w:marBottom w:val="0"/>
      <w:divBdr>
        <w:top w:val="none" w:sz="0" w:space="0" w:color="auto"/>
        <w:left w:val="none" w:sz="0" w:space="0" w:color="auto"/>
        <w:bottom w:val="none" w:sz="0" w:space="0" w:color="auto"/>
        <w:right w:val="none" w:sz="0" w:space="0" w:color="auto"/>
      </w:divBdr>
    </w:div>
    <w:div w:id="1285696007">
      <w:bodyDiv w:val="1"/>
      <w:marLeft w:val="0"/>
      <w:marRight w:val="0"/>
      <w:marTop w:val="0"/>
      <w:marBottom w:val="0"/>
      <w:divBdr>
        <w:top w:val="none" w:sz="0" w:space="0" w:color="auto"/>
        <w:left w:val="none" w:sz="0" w:space="0" w:color="auto"/>
        <w:bottom w:val="none" w:sz="0" w:space="0" w:color="auto"/>
        <w:right w:val="none" w:sz="0" w:space="0" w:color="auto"/>
      </w:divBdr>
    </w:div>
    <w:div w:id="1285968993">
      <w:bodyDiv w:val="1"/>
      <w:marLeft w:val="0"/>
      <w:marRight w:val="0"/>
      <w:marTop w:val="0"/>
      <w:marBottom w:val="0"/>
      <w:divBdr>
        <w:top w:val="none" w:sz="0" w:space="0" w:color="auto"/>
        <w:left w:val="none" w:sz="0" w:space="0" w:color="auto"/>
        <w:bottom w:val="none" w:sz="0" w:space="0" w:color="auto"/>
        <w:right w:val="none" w:sz="0" w:space="0" w:color="auto"/>
      </w:divBdr>
    </w:div>
    <w:div w:id="1286352243">
      <w:bodyDiv w:val="1"/>
      <w:marLeft w:val="0"/>
      <w:marRight w:val="0"/>
      <w:marTop w:val="0"/>
      <w:marBottom w:val="0"/>
      <w:divBdr>
        <w:top w:val="none" w:sz="0" w:space="0" w:color="auto"/>
        <w:left w:val="none" w:sz="0" w:space="0" w:color="auto"/>
        <w:bottom w:val="none" w:sz="0" w:space="0" w:color="auto"/>
        <w:right w:val="none" w:sz="0" w:space="0" w:color="auto"/>
      </w:divBdr>
    </w:div>
    <w:div w:id="1288311952">
      <w:bodyDiv w:val="1"/>
      <w:marLeft w:val="0"/>
      <w:marRight w:val="0"/>
      <w:marTop w:val="0"/>
      <w:marBottom w:val="0"/>
      <w:divBdr>
        <w:top w:val="none" w:sz="0" w:space="0" w:color="auto"/>
        <w:left w:val="none" w:sz="0" w:space="0" w:color="auto"/>
        <w:bottom w:val="none" w:sz="0" w:space="0" w:color="auto"/>
        <w:right w:val="none" w:sz="0" w:space="0" w:color="auto"/>
      </w:divBdr>
    </w:div>
    <w:div w:id="1291083642">
      <w:bodyDiv w:val="1"/>
      <w:marLeft w:val="0"/>
      <w:marRight w:val="0"/>
      <w:marTop w:val="0"/>
      <w:marBottom w:val="0"/>
      <w:divBdr>
        <w:top w:val="none" w:sz="0" w:space="0" w:color="auto"/>
        <w:left w:val="none" w:sz="0" w:space="0" w:color="auto"/>
        <w:bottom w:val="none" w:sz="0" w:space="0" w:color="auto"/>
        <w:right w:val="none" w:sz="0" w:space="0" w:color="auto"/>
      </w:divBdr>
    </w:div>
    <w:div w:id="1296132937">
      <w:bodyDiv w:val="1"/>
      <w:marLeft w:val="0"/>
      <w:marRight w:val="0"/>
      <w:marTop w:val="0"/>
      <w:marBottom w:val="0"/>
      <w:divBdr>
        <w:top w:val="none" w:sz="0" w:space="0" w:color="auto"/>
        <w:left w:val="none" w:sz="0" w:space="0" w:color="auto"/>
        <w:bottom w:val="none" w:sz="0" w:space="0" w:color="auto"/>
        <w:right w:val="none" w:sz="0" w:space="0" w:color="auto"/>
      </w:divBdr>
    </w:div>
    <w:div w:id="1304119504">
      <w:bodyDiv w:val="1"/>
      <w:marLeft w:val="0"/>
      <w:marRight w:val="0"/>
      <w:marTop w:val="0"/>
      <w:marBottom w:val="0"/>
      <w:divBdr>
        <w:top w:val="none" w:sz="0" w:space="0" w:color="auto"/>
        <w:left w:val="none" w:sz="0" w:space="0" w:color="auto"/>
        <w:bottom w:val="none" w:sz="0" w:space="0" w:color="auto"/>
        <w:right w:val="none" w:sz="0" w:space="0" w:color="auto"/>
      </w:divBdr>
    </w:div>
    <w:div w:id="1304309996">
      <w:bodyDiv w:val="1"/>
      <w:marLeft w:val="0"/>
      <w:marRight w:val="0"/>
      <w:marTop w:val="0"/>
      <w:marBottom w:val="0"/>
      <w:divBdr>
        <w:top w:val="none" w:sz="0" w:space="0" w:color="auto"/>
        <w:left w:val="none" w:sz="0" w:space="0" w:color="auto"/>
        <w:bottom w:val="none" w:sz="0" w:space="0" w:color="auto"/>
        <w:right w:val="none" w:sz="0" w:space="0" w:color="auto"/>
      </w:divBdr>
    </w:div>
    <w:div w:id="1304965258">
      <w:bodyDiv w:val="1"/>
      <w:marLeft w:val="0"/>
      <w:marRight w:val="0"/>
      <w:marTop w:val="0"/>
      <w:marBottom w:val="0"/>
      <w:divBdr>
        <w:top w:val="none" w:sz="0" w:space="0" w:color="auto"/>
        <w:left w:val="none" w:sz="0" w:space="0" w:color="auto"/>
        <w:bottom w:val="none" w:sz="0" w:space="0" w:color="auto"/>
        <w:right w:val="none" w:sz="0" w:space="0" w:color="auto"/>
      </w:divBdr>
    </w:div>
    <w:div w:id="1307902703">
      <w:bodyDiv w:val="1"/>
      <w:marLeft w:val="0"/>
      <w:marRight w:val="0"/>
      <w:marTop w:val="0"/>
      <w:marBottom w:val="0"/>
      <w:divBdr>
        <w:top w:val="none" w:sz="0" w:space="0" w:color="auto"/>
        <w:left w:val="none" w:sz="0" w:space="0" w:color="auto"/>
        <w:bottom w:val="none" w:sz="0" w:space="0" w:color="auto"/>
        <w:right w:val="none" w:sz="0" w:space="0" w:color="auto"/>
      </w:divBdr>
    </w:div>
    <w:div w:id="1309046134">
      <w:bodyDiv w:val="1"/>
      <w:marLeft w:val="0"/>
      <w:marRight w:val="0"/>
      <w:marTop w:val="0"/>
      <w:marBottom w:val="0"/>
      <w:divBdr>
        <w:top w:val="none" w:sz="0" w:space="0" w:color="auto"/>
        <w:left w:val="none" w:sz="0" w:space="0" w:color="auto"/>
        <w:bottom w:val="none" w:sz="0" w:space="0" w:color="auto"/>
        <w:right w:val="none" w:sz="0" w:space="0" w:color="auto"/>
      </w:divBdr>
    </w:div>
    <w:div w:id="1309632277">
      <w:bodyDiv w:val="1"/>
      <w:marLeft w:val="0"/>
      <w:marRight w:val="0"/>
      <w:marTop w:val="0"/>
      <w:marBottom w:val="0"/>
      <w:divBdr>
        <w:top w:val="none" w:sz="0" w:space="0" w:color="auto"/>
        <w:left w:val="none" w:sz="0" w:space="0" w:color="auto"/>
        <w:bottom w:val="none" w:sz="0" w:space="0" w:color="auto"/>
        <w:right w:val="none" w:sz="0" w:space="0" w:color="auto"/>
      </w:divBdr>
    </w:div>
    <w:div w:id="1309746876">
      <w:bodyDiv w:val="1"/>
      <w:marLeft w:val="0"/>
      <w:marRight w:val="0"/>
      <w:marTop w:val="0"/>
      <w:marBottom w:val="0"/>
      <w:divBdr>
        <w:top w:val="none" w:sz="0" w:space="0" w:color="auto"/>
        <w:left w:val="none" w:sz="0" w:space="0" w:color="auto"/>
        <w:bottom w:val="none" w:sz="0" w:space="0" w:color="auto"/>
        <w:right w:val="none" w:sz="0" w:space="0" w:color="auto"/>
      </w:divBdr>
    </w:div>
    <w:div w:id="1312059018">
      <w:bodyDiv w:val="1"/>
      <w:marLeft w:val="0"/>
      <w:marRight w:val="0"/>
      <w:marTop w:val="0"/>
      <w:marBottom w:val="0"/>
      <w:divBdr>
        <w:top w:val="none" w:sz="0" w:space="0" w:color="auto"/>
        <w:left w:val="none" w:sz="0" w:space="0" w:color="auto"/>
        <w:bottom w:val="none" w:sz="0" w:space="0" w:color="auto"/>
        <w:right w:val="none" w:sz="0" w:space="0" w:color="auto"/>
      </w:divBdr>
    </w:div>
    <w:div w:id="1312634098">
      <w:bodyDiv w:val="1"/>
      <w:marLeft w:val="0"/>
      <w:marRight w:val="0"/>
      <w:marTop w:val="0"/>
      <w:marBottom w:val="0"/>
      <w:divBdr>
        <w:top w:val="none" w:sz="0" w:space="0" w:color="auto"/>
        <w:left w:val="none" w:sz="0" w:space="0" w:color="auto"/>
        <w:bottom w:val="none" w:sz="0" w:space="0" w:color="auto"/>
        <w:right w:val="none" w:sz="0" w:space="0" w:color="auto"/>
      </w:divBdr>
    </w:div>
    <w:div w:id="1314523690">
      <w:bodyDiv w:val="1"/>
      <w:marLeft w:val="0"/>
      <w:marRight w:val="0"/>
      <w:marTop w:val="0"/>
      <w:marBottom w:val="0"/>
      <w:divBdr>
        <w:top w:val="none" w:sz="0" w:space="0" w:color="auto"/>
        <w:left w:val="none" w:sz="0" w:space="0" w:color="auto"/>
        <w:bottom w:val="none" w:sz="0" w:space="0" w:color="auto"/>
        <w:right w:val="none" w:sz="0" w:space="0" w:color="auto"/>
      </w:divBdr>
    </w:div>
    <w:div w:id="1315600658">
      <w:bodyDiv w:val="1"/>
      <w:marLeft w:val="0"/>
      <w:marRight w:val="0"/>
      <w:marTop w:val="0"/>
      <w:marBottom w:val="0"/>
      <w:divBdr>
        <w:top w:val="none" w:sz="0" w:space="0" w:color="auto"/>
        <w:left w:val="none" w:sz="0" w:space="0" w:color="auto"/>
        <w:bottom w:val="none" w:sz="0" w:space="0" w:color="auto"/>
        <w:right w:val="none" w:sz="0" w:space="0" w:color="auto"/>
      </w:divBdr>
    </w:div>
    <w:div w:id="1315908548">
      <w:bodyDiv w:val="1"/>
      <w:marLeft w:val="0"/>
      <w:marRight w:val="0"/>
      <w:marTop w:val="0"/>
      <w:marBottom w:val="0"/>
      <w:divBdr>
        <w:top w:val="none" w:sz="0" w:space="0" w:color="auto"/>
        <w:left w:val="none" w:sz="0" w:space="0" w:color="auto"/>
        <w:bottom w:val="none" w:sz="0" w:space="0" w:color="auto"/>
        <w:right w:val="none" w:sz="0" w:space="0" w:color="auto"/>
      </w:divBdr>
    </w:div>
    <w:div w:id="1316253399">
      <w:bodyDiv w:val="1"/>
      <w:marLeft w:val="0"/>
      <w:marRight w:val="0"/>
      <w:marTop w:val="0"/>
      <w:marBottom w:val="0"/>
      <w:divBdr>
        <w:top w:val="none" w:sz="0" w:space="0" w:color="auto"/>
        <w:left w:val="none" w:sz="0" w:space="0" w:color="auto"/>
        <w:bottom w:val="none" w:sz="0" w:space="0" w:color="auto"/>
        <w:right w:val="none" w:sz="0" w:space="0" w:color="auto"/>
      </w:divBdr>
    </w:div>
    <w:div w:id="1316254574">
      <w:bodyDiv w:val="1"/>
      <w:marLeft w:val="0"/>
      <w:marRight w:val="0"/>
      <w:marTop w:val="0"/>
      <w:marBottom w:val="0"/>
      <w:divBdr>
        <w:top w:val="none" w:sz="0" w:space="0" w:color="auto"/>
        <w:left w:val="none" w:sz="0" w:space="0" w:color="auto"/>
        <w:bottom w:val="none" w:sz="0" w:space="0" w:color="auto"/>
        <w:right w:val="none" w:sz="0" w:space="0" w:color="auto"/>
      </w:divBdr>
    </w:div>
    <w:div w:id="1316568828">
      <w:bodyDiv w:val="1"/>
      <w:marLeft w:val="0"/>
      <w:marRight w:val="0"/>
      <w:marTop w:val="0"/>
      <w:marBottom w:val="0"/>
      <w:divBdr>
        <w:top w:val="none" w:sz="0" w:space="0" w:color="auto"/>
        <w:left w:val="none" w:sz="0" w:space="0" w:color="auto"/>
        <w:bottom w:val="none" w:sz="0" w:space="0" w:color="auto"/>
        <w:right w:val="none" w:sz="0" w:space="0" w:color="auto"/>
      </w:divBdr>
    </w:div>
    <w:div w:id="1317033919">
      <w:bodyDiv w:val="1"/>
      <w:marLeft w:val="0"/>
      <w:marRight w:val="0"/>
      <w:marTop w:val="0"/>
      <w:marBottom w:val="0"/>
      <w:divBdr>
        <w:top w:val="none" w:sz="0" w:space="0" w:color="auto"/>
        <w:left w:val="none" w:sz="0" w:space="0" w:color="auto"/>
        <w:bottom w:val="none" w:sz="0" w:space="0" w:color="auto"/>
        <w:right w:val="none" w:sz="0" w:space="0" w:color="auto"/>
      </w:divBdr>
    </w:div>
    <w:div w:id="1317495152">
      <w:bodyDiv w:val="1"/>
      <w:marLeft w:val="0"/>
      <w:marRight w:val="0"/>
      <w:marTop w:val="0"/>
      <w:marBottom w:val="0"/>
      <w:divBdr>
        <w:top w:val="none" w:sz="0" w:space="0" w:color="auto"/>
        <w:left w:val="none" w:sz="0" w:space="0" w:color="auto"/>
        <w:bottom w:val="none" w:sz="0" w:space="0" w:color="auto"/>
        <w:right w:val="none" w:sz="0" w:space="0" w:color="auto"/>
      </w:divBdr>
    </w:div>
    <w:div w:id="1321423549">
      <w:bodyDiv w:val="1"/>
      <w:marLeft w:val="0"/>
      <w:marRight w:val="0"/>
      <w:marTop w:val="0"/>
      <w:marBottom w:val="0"/>
      <w:divBdr>
        <w:top w:val="none" w:sz="0" w:space="0" w:color="auto"/>
        <w:left w:val="none" w:sz="0" w:space="0" w:color="auto"/>
        <w:bottom w:val="none" w:sz="0" w:space="0" w:color="auto"/>
        <w:right w:val="none" w:sz="0" w:space="0" w:color="auto"/>
      </w:divBdr>
    </w:div>
    <w:div w:id="1322194456">
      <w:bodyDiv w:val="1"/>
      <w:marLeft w:val="0"/>
      <w:marRight w:val="0"/>
      <w:marTop w:val="0"/>
      <w:marBottom w:val="0"/>
      <w:divBdr>
        <w:top w:val="none" w:sz="0" w:space="0" w:color="auto"/>
        <w:left w:val="none" w:sz="0" w:space="0" w:color="auto"/>
        <w:bottom w:val="none" w:sz="0" w:space="0" w:color="auto"/>
        <w:right w:val="none" w:sz="0" w:space="0" w:color="auto"/>
      </w:divBdr>
    </w:div>
    <w:div w:id="1323196201">
      <w:bodyDiv w:val="1"/>
      <w:marLeft w:val="0"/>
      <w:marRight w:val="0"/>
      <w:marTop w:val="0"/>
      <w:marBottom w:val="0"/>
      <w:divBdr>
        <w:top w:val="none" w:sz="0" w:space="0" w:color="auto"/>
        <w:left w:val="none" w:sz="0" w:space="0" w:color="auto"/>
        <w:bottom w:val="none" w:sz="0" w:space="0" w:color="auto"/>
        <w:right w:val="none" w:sz="0" w:space="0" w:color="auto"/>
      </w:divBdr>
    </w:div>
    <w:div w:id="1323387233">
      <w:bodyDiv w:val="1"/>
      <w:marLeft w:val="0"/>
      <w:marRight w:val="0"/>
      <w:marTop w:val="0"/>
      <w:marBottom w:val="0"/>
      <w:divBdr>
        <w:top w:val="none" w:sz="0" w:space="0" w:color="auto"/>
        <w:left w:val="none" w:sz="0" w:space="0" w:color="auto"/>
        <w:bottom w:val="none" w:sz="0" w:space="0" w:color="auto"/>
        <w:right w:val="none" w:sz="0" w:space="0" w:color="auto"/>
      </w:divBdr>
    </w:div>
    <w:div w:id="1324235718">
      <w:bodyDiv w:val="1"/>
      <w:marLeft w:val="0"/>
      <w:marRight w:val="0"/>
      <w:marTop w:val="0"/>
      <w:marBottom w:val="0"/>
      <w:divBdr>
        <w:top w:val="none" w:sz="0" w:space="0" w:color="auto"/>
        <w:left w:val="none" w:sz="0" w:space="0" w:color="auto"/>
        <w:bottom w:val="none" w:sz="0" w:space="0" w:color="auto"/>
        <w:right w:val="none" w:sz="0" w:space="0" w:color="auto"/>
      </w:divBdr>
    </w:div>
    <w:div w:id="1327518205">
      <w:bodyDiv w:val="1"/>
      <w:marLeft w:val="0"/>
      <w:marRight w:val="0"/>
      <w:marTop w:val="0"/>
      <w:marBottom w:val="0"/>
      <w:divBdr>
        <w:top w:val="none" w:sz="0" w:space="0" w:color="auto"/>
        <w:left w:val="none" w:sz="0" w:space="0" w:color="auto"/>
        <w:bottom w:val="none" w:sz="0" w:space="0" w:color="auto"/>
        <w:right w:val="none" w:sz="0" w:space="0" w:color="auto"/>
      </w:divBdr>
    </w:div>
    <w:div w:id="1329291745">
      <w:bodyDiv w:val="1"/>
      <w:marLeft w:val="0"/>
      <w:marRight w:val="0"/>
      <w:marTop w:val="0"/>
      <w:marBottom w:val="0"/>
      <w:divBdr>
        <w:top w:val="none" w:sz="0" w:space="0" w:color="auto"/>
        <w:left w:val="none" w:sz="0" w:space="0" w:color="auto"/>
        <w:bottom w:val="none" w:sz="0" w:space="0" w:color="auto"/>
        <w:right w:val="none" w:sz="0" w:space="0" w:color="auto"/>
      </w:divBdr>
    </w:div>
    <w:div w:id="1333141330">
      <w:bodyDiv w:val="1"/>
      <w:marLeft w:val="0"/>
      <w:marRight w:val="0"/>
      <w:marTop w:val="0"/>
      <w:marBottom w:val="0"/>
      <w:divBdr>
        <w:top w:val="none" w:sz="0" w:space="0" w:color="auto"/>
        <w:left w:val="none" w:sz="0" w:space="0" w:color="auto"/>
        <w:bottom w:val="none" w:sz="0" w:space="0" w:color="auto"/>
        <w:right w:val="none" w:sz="0" w:space="0" w:color="auto"/>
      </w:divBdr>
    </w:div>
    <w:div w:id="1333755398">
      <w:bodyDiv w:val="1"/>
      <w:marLeft w:val="0"/>
      <w:marRight w:val="0"/>
      <w:marTop w:val="0"/>
      <w:marBottom w:val="0"/>
      <w:divBdr>
        <w:top w:val="none" w:sz="0" w:space="0" w:color="auto"/>
        <w:left w:val="none" w:sz="0" w:space="0" w:color="auto"/>
        <w:bottom w:val="none" w:sz="0" w:space="0" w:color="auto"/>
        <w:right w:val="none" w:sz="0" w:space="0" w:color="auto"/>
      </w:divBdr>
    </w:div>
    <w:div w:id="1334525006">
      <w:bodyDiv w:val="1"/>
      <w:marLeft w:val="0"/>
      <w:marRight w:val="0"/>
      <w:marTop w:val="0"/>
      <w:marBottom w:val="0"/>
      <w:divBdr>
        <w:top w:val="none" w:sz="0" w:space="0" w:color="auto"/>
        <w:left w:val="none" w:sz="0" w:space="0" w:color="auto"/>
        <w:bottom w:val="none" w:sz="0" w:space="0" w:color="auto"/>
        <w:right w:val="none" w:sz="0" w:space="0" w:color="auto"/>
      </w:divBdr>
    </w:div>
    <w:div w:id="1335181709">
      <w:bodyDiv w:val="1"/>
      <w:marLeft w:val="0"/>
      <w:marRight w:val="0"/>
      <w:marTop w:val="0"/>
      <w:marBottom w:val="0"/>
      <w:divBdr>
        <w:top w:val="none" w:sz="0" w:space="0" w:color="auto"/>
        <w:left w:val="none" w:sz="0" w:space="0" w:color="auto"/>
        <w:bottom w:val="none" w:sz="0" w:space="0" w:color="auto"/>
        <w:right w:val="none" w:sz="0" w:space="0" w:color="auto"/>
      </w:divBdr>
    </w:div>
    <w:div w:id="1335452109">
      <w:bodyDiv w:val="1"/>
      <w:marLeft w:val="0"/>
      <w:marRight w:val="0"/>
      <w:marTop w:val="0"/>
      <w:marBottom w:val="0"/>
      <w:divBdr>
        <w:top w:val="none" w:sz="0" w:space="0" w:color="auto"/>
        <w:left w:val="none" w:sz="0" w:space="0" w:color="auto"/>
        <w:bottom w:val="none" w:sz="0" w:space="0" w:color="auto"/>
        <w:right w:val="none" w:sz="0" w:space="0" w:color="auto"/>
      </w:divBdr>
    </w:div>
    <w:div w:id="1337416656">
      <w:bodyDiv w:val="1"/>
      <w:marLeft w:val="0"/>
      <w:marRight w:val="0"/>
      <w:marTop w:val="0"/>
      <w:marBottom w:val="0"/>
      <w:divBdr>
        <w:top w:val="none" w:sz="0" w:space="0" w:color="auto"/>
        <w:left w:val="none" w:sz="0" w:space="0" w:color="auto"/>
        <w:bottom w:val="none" w:sz="0" w:space="0" w:color="auto"/>
        <w:right w:val="none" w:sz="0" w:space="0" w:color="auto"/>
      </w:divBdr>
    </w:div>
    <w:div w:id="1341006211">
      <w:bodyDiv w:val="1"/>
      <w:marLeft w:val="0"/>
      <w:marRight w:val="0"/>
      <w:marTop w:val="0"/>
      <w:marBottom w:val="0"/>
      <w:divBdr>
        <w:top w:val="none" w:sz="0" w:space="0" w:color="auto"/>
        <w:left w:val="none" w:sz="0" w:space="0" w:color="auto"/>
        <w:bottom w:val="none" w:sz="0" w:space="0" w:color="auto"/>
        <w:right w:val="none" w:sz="0" w:space="0" w:color="auto"/>
      </w:divBdr>
    </w:div>
    <w:div w:id="1342389098">
      <w:bodyDiv w:val="1"/>
      <w:marLeft w:val="0"/>
      <w:marRight w:val="0"/>
      <w:marTop w:val="0"/>
      <w:marBottom w:val="0"/>
      <w:divBdr>
        <w:top w:val="none" w:sz="0" w:space="0" w:color="auto"/>
        <w:left w:val="none" w:sz="0" w:space="0" w:color="auto"/>
        <w:bottom w:val="none" w:sz="0" w:space="0" w:color="auto"/>
        <w:right w:val="none" w:sz="0" w:space="0" w:color="auto"/>
      </w:divBdr>
    </w:div>
    <w:div w:id="1342658629">
      <w:bodyDiv w:val="1"/>
      <w:marLeft w:val="0"/>
      <w:marRight w:val="0"/>
      <w:marTop w:val="0"/>
      <w:marBottom w:val="0"/>
      <w:divBdr>
        <w:top w:val="none" w:sz="0" w:space="0" w:color="auto"/>
        <w:left w:val="none" w:sz="0" w:space="0" w:color="auto"/>
        <w:bottom w:val="none" w:sz="0" w:space="0" w:color="auto"/>
        <w:right w:val="none" w:sz="0" w:space="0" w:color="auto"/>
      </w:divBdr>
    </w:div>
    <w:div w:id="1342778799">
      <w:bodyDiv w:val="1"/>
      <w:marLeft w:val="0"/>
      <w:marRight w:val="0"/>
      <w:marTop w:val="0"/>
      <w:marBottom w:val="0"/>
      <w:divBdr>
        <w:top w:val="none" w:sz="0" w:space="0" w:color="auto"/>
        <w:left w:val="none" w:sz="0" w:space="0" w:color="auto"/>
        <w:bottom w:val="none" w:sz="0" w:space="0" w:color="auto"/>
        <w:right w:val="none" w:sz="0" w:space="0" w:color="auto"/>
      </w:divBdr>
    </w:div>
    <w:div w:id="1342898868">
      <w:bodyDiv w:val="1"/>
      <w:marLeft w:val="0"/>
      <w:marRight w:val="0"/>
      <w:marTop w:val="0"/>
      <w:marBottom w:val="0"/>
      <w:divBdr>
        <w:top w:val="none" w:sz="0" w:space="0" w:color="auto"/>
        <w:left w:val="none" w:sz="0" w:space="0" w:color="auto"/>
        <w:bottom w:val="none" w:sz="0" w:space="0" w:color="auto"/>
        <w:right w:val="none" w:sz="0" w:space="0" w:color="auto"/>
      </w:divBdr>
    </w:div>
    <w:div w:id="1346400988">
      <w:bodyDiv w:val="1"/>
      <w:marLeft w:val="0"/>
      <w:marRight w:val="0"/>
      <w:marTop w:val="0"/>
      <w:marBottom w:val="0"/>
      <w:divBdr>
        <w:top w:val="none" w:sz="0" w:space="0" w:color="auto"/>
        <w:left w:val="none" w:sz="0" w:space="0" w:color="auto"/>
        <w:bottom w:val="none" w:sz="0" w:space="0" w:color="auto"/>
        <w:right w:val="none" w:sz="0" w:space="0" w:color="auto"/>
      </w:divBdr>
    </w:div>
    <w:div w:id="1347825950">
      <w:bodyDiv w:val="1"/>
      <w:marLeft w:val="0"/>
      <w:marRight w:val="0"/>
      <w:marTop w:val="0"/>
      <w:marBottom w:val="0"/>
      <w:divBdr>
        <w:top w:val="none" w:sz="0" w:space="0" w:color="auto"/>
        <w:left w:val="none" w:sz="0" w:space="0" w:color="auto"/>
        <w:bottom w:val="none" w:sz="0" w:space="0" w:color="auto"/>
        <w:right w:val="none" w:sz="0" w:space="0" w:color="auto"/>
      </w:divBdr>
    </w:div>
    <w:div w:id="1349018378">
      <w:bodyDiv w:val="1"/>
      <w:marLeft w:val="0"/>
      <w:marRight w:val="0"/>
      <w:marTop w:val="0"/>
      <w:marBottom w:val="0"/>
      <w:divBdr>
        <w:top w:val="none" w:sz="0" w:space="0" w:color="auto"/>
        <w:left w:val="none" w:sz="0" w:space="0" w:color="auto"/>
        <w:bottom w:val="none" w:sz="0" w:space="0" w:color="auto"/>
        <w:right w:val="none" w:sz="0" w:space="0" w:color="auto"/>
      </w:divBdr>
    </w:div>
    <w:div w:id="1349217183">
      <w:bodyDiv w:val="1"/>
      <w:marLeft w:val="0"/>
      <w:marRight w:val="0"/>
      <w:marTop w:val="0"/>
      <w:marBottom w:val="0"/>
      <w:divBdr>
        <w:top w:val="none" w:sz="0" w:space="0" w:color="auto"/>
        <w:left w:val="none" w:sz="0" w:space="0" w:color="auto"/>
        <w:bottom w:val="none" w:sz="0" w:space="0" w:color="auto"/>
        <w:right w:val="none" w:sz="0" w:space="0" w:color="auto"/>
      </w:divBdr>
    </w:div>
    <w:div w:id="1350135772">
      <w:bodyDiv w:val="1"/>
      <w:marLeft w:val="0"/>
      <w:marRight w:val="0"/>
      <w:marTop w:val="0"/>
      <w:marBottom w:val="0"/>
      <w:divBdr>
        <w:top w:val="none" w:sz="0" w:space="0" w:color="auto"/>
        <w:left w:val="none" w:sz="0" w:space="0" w:color="auto"/>
        <w:bottom w:val="none" w:sz="0" w:space="0" w:color="auto"/>
        <w:right w:val="none" w:sz="0" w:space="0" w:color="auto"/>
      </w:divBdr>
    </w:div>
    <w:div w:id="1356271990">
      <w:bodyDiv w:val="1"/>
      <w:marLeft w:val="0"/>
      <w:marRight w:val="0"/>
      <w:marTop w:val="0"/>
      <w:marBottom w:val="0"/>
      <w:divBdr>
        <w:top w:val="none" w:sz="0" w:space="0" w:color="auto"/>
        <w:left w:val="none" w:sz="0" w:space="0" w:color="auto"/>
        <w:bottom w:val="none" w:sz="0" w:space="0" w:color="auto"/>
        <w:right w:val="none" w:sz="0" w:space="0" w:color="auto"/>
      </w:divBdr>
    </w:div>
    <w:div w:id="1358431081">
      <w:bodyDiv w:val="1"/>
      <w:marLeft w:val="0"/>
      <w:marRight w:val="0"/>
      <w:marTop w:val="0"/>
      <w:marBottom w:val="0"/>
      <w:divBdr>
        <w:top w:val="none" w:sz="0" w:space="0" w:color="auto"/>
        <w:left w:val="none" w:sz="0" w:space="0" w:color="auto"/>
        <w:bottom w:val="none" w:sz="0" w:space="0" w:color="auto"/>
        <w:right w:val="none" w:sz="0" w:space="0" w:color="auto"/>
      </w:divBdr>
    </w:div>
    <w:div w:id="1358582093">
      <w:bodyDiv w:val="1"/>
      <w:marLeft w:val="0"/>
      <w:marRight w:val="0"/>
      <w:marTop w:val="0"/>
      <w:marBottom w:val="0"/>
      <w:divBdr>
        <w:top w:val="none" w:sz="0" w:space="0" w:color="auto"/>
        <w:left w:val="none" w:sz="0" w:space="0" w:color="auto"/>
        <w:bottom w:val="none" w:sz="0" w:space="0" w:color="auto"/>
        <w:right w:val="none" w:sz="0" w:space="0" w:color="auto"/>
      </w:divBdr>
    </w:div>
    <w:div w:id="1358969352">
      <w:bodyDiv w:val="1"/>
      <w:marLeft w:val="0"/>
      <w:marRight w:val="0"/>
      <w:marTop w:val="0"/>
      <w:marBottom w:val="0"/>
      <w:divBdr>
        <w:top w:val="none" w:sz="0" w:space="0" w:color="auto"/>
        <w:left w:val="none" w:sz="0" w:space="0" w:color="auto"/>
        <w:bottom w:val="none" w:sz="0" w:space="0" w:color="auto"/>
        <w:right w:val="none" w:sz="0" w:space="0" w:color="auto"/>
      </w:divBdr>
    </w:div>
    <w:div w:id="1364139029">
      <w:bodyDiv w:val="1"/>
      <w:marLeft w:val="0"/>
      <w:marRight w:val="0"/>
      <w:marTop w:val="0"/>
      <w:marBottom w:val="0"/>
      <w:divBdr>
        <w:top w:val="none" w:sz="0" w:space="0" w:color="auto"/>
        <w:left w:val="none" w:sz="0" w:space="0" w:color="auto"/>
        <w:bottom w:val="none" w:sz="0" w:space="0" w:color="auto"/>
        <w:right w:val="none" w:sz="0" w:space="0" w:color="auto"/>
      </w:divBdr>
    </w:div>
    <w:div w:id="1364482124">
      <w:bodyDiv w:val="1"/>
      <w:marLeft w:val="0"/>
      <w:marRight w:val="0"/>
      <w:marTop w:val="0"/>
      <w:marBottom w:val="0"/>
      <w:divBdr>
        <w:top w:val="none" w:sz="0" w:space="0" w:color="auto"/>
        <w:left w:val="none" w:sz="0" w:space="0" w:color="auto"/>
        <w:bottom w:val="none" w:sz="0" w:space="0" w:color="auto"/>
        <w:right w:val="none" w:sz="0" w:space="0" w:color="auto"/>
      </w:divBdr>
    </w:div>
    <w:div w:id="1364594755">
      <w:bodyDiv w:val="1"/>
      <w:marLeft w:val="0"/>
      <w:marRight w:val="0"/>
      <w:marTop w:val="0"/>
      <w:marBottom w:val="0"/>
      <w:divBdr>
        <w:top w:val="none" w:sz="0" w:space="0" w:color="auto"/>
        <w:left w:val="none" w:sz="0" w:space="0" w:color="auto"/>
        <w:bottom w:val="none" w:sz="0" w:space="0" w:color="auto"/>
        <w:right w:val="none" w:sz="0" w:space="0" w:color="auto"/>
      </w:divBdr>
    </w:div>
    <w:div w:id="1365592633">
      <w:bodyDiv w:val="1"/>
      <w:marLeft w:val="0"/>
      <w:marRight w:val="0"/>
      <w:marTop w:val="0"/>
      <w:marBottom w:val="0"/>
      <w:divBdr>
        <w:top w:val="none" w:sz="0" w:space="0" w:color="auto"/>
        <w:left w:val="none" w:sz="0" w:space="0" w:color="auto"/>
        <w:bottom w:val="none" w:sz="0" w:space="0" w:color="auto"/>
        <w:right w:val="none" w:sz="0" w:space="0" w:color="auto"/>
      </w:divBdr>
    </w:div>
    <w:div w:id="1365981628">
      <w:bodyDiv w:val="1"/>
      <w:marLeft w:val="0"/>
      <w:marRight w:val="0"/>
      <w:marTop w:val="0"/>
      <w:marBottom w:val="0"/>
      <w:divBdr>
        <w:top w:val="none" w:sz="0" w:space="0" w:color="auto"/>
        <w:left w:val="none" w:sz="0" w:space="0" w:color="auto"/>
        <w:bottom w:val="none" w:sz="0" w:space="0" w:color="auto"/>
        <w:right w:val="none" w:sz="0" w:space="0" w:color="auto"/>
      </w:divBdr>
    </w:div>
    <w:div w:id="1368023617">
      <w:bodyDiv w:val="1"/>
      <w:marLeft w:val="0"/>
      <w:marRight w:val="0"/>
      <w:marTop w:val="0"/>
      <w:marBottom w:val="0"/>
      <w:divBdr>
        <w:top w:val="none" w:sz="0" w:space="0" w:color="auto"/>
        <w:left w:val="none" w:sz="0" w:space="0" w:color="auto"/>
        <w:bottom w:val="none" w:sz="0" w:space="0" w:color="auto"/>
        <w:right w:val="none" w:sz="0" w:space="0" w:color="auto"/>
      </w:divBdr>
    </w:div>
    <w:div w:id="1371035361">
      <w:bodyDiv w:val="1"/>
      <w:marLeft w:val="0"/>
      <w:marRight w:val="0"/>
      <w:marTop w:val="0"/>
      <w:marBottom w:val="0"/>
      <w:divBdr>
        <w:top w:val="none" w:sz="0" w:space="0" w:color="auto"/>
        <w:left w:val="none" w:sz="0" w:space="0" w:color="auto"/>
        <w:bottom w:val="none" w:sz="0" w:space="0" w:color="auto"/>
        <w:right w:val="none" w:sz="0" w:space="0" w:color="auto"/>
      </w:divBdr>
    </w:div>
    <w:div w:id="1371301606">
      <w:bodyDiv w:val="1"/>
      <w:marLeft w:val="0"/>
      <w:marRight w:val="0"/>
      <w:marTop w:val="0"/>
      <w:marBottom w:val="0"/>
      <w:divBdr>
        <w:top w:val="none" w:sz="0" w:space="0" w:color="auto"/>
        <w:left w:val="none" w:sz="0" w:space="0" w:color="auto"/>
        <w:bottom w:val="none" w:sz="0" w:space="0" w:color="auto"/>
        <w:right w:val="none" w:sz="0" w:space="0" w:color="auto"/>
      </w:divBdr>
    </w:div>
    <w:div w:id="1372652351">
      <w:bodyDiv w:val="1"/>
      <w:marLeft w:val="0"/>
      <w:marRight w:val="0"/>
      <w:marTop w:val="0"/>
      <w:marBottom w:val="0"/>
      <w:divBdr>
        <w:top w:val="none" w:sz="0" w:space="0" w:color="auto"/>
        <w:left w:val="none" w:sz="0" w:space="0" w:color="auto"/>
        <w:bottom w:val="none" w:sz="0" w:space="0" w:color="auto"/>
        <w:right w:val="none" w:sz="0" w:space="0" w:color="auto"/>
      </w:divBdr>
    </w:div>
    <w:div w:id="1373847206">
      <w:bodyDiv w:val="1"/>
      <w:marLeft w:val="0"/>
      <w:marRight w:val="0"/>
      <w:marTop w:val="0"/>
      <w:marBottom w:val="0"/>
      <w:divBdr>
        <w:top w:val="none" w:sz="0" w:space="0" w:color="auto"/>
        <w:left w:val="none" w:sz="0" w:space="0" w:color="auto"/>
        <w:bottom w:val="none" w:sz="0" w:space="0" w:color="auto"/>
        <w:right w:val="none" w:sz="0" w:space="0" w:color="auto"/>
      </w:divBdr>
    </w:div>
    <w:div w:id="1374424974">
      <w:bodyDiv w:val="1"/>
      <w:marLeft w:val="0"/>
      <w:marRight w:val="0"/>
      <w:marTop w:val="0"/>
      <w:marBottom w:val="0"/>
      <w:divBdr>
        <w:top w:val="none" w:sz="0" w:space="0" w:color="auto"/>
        <w:left w:val="none" w:sz="0" w:space="0" w:color="auto"/>
        <w:bottom w:val="none" w:sz="0" w:space="0" w:color="auto"/>
        <w:right w:val="none" w:sz="0" w:space="0" w:color="auto"/>
      </w:divBdr>
    </w:div>
    <w:div w:id="1376810478">
      <w:bodyDiv w:val="1"/>
      <w:marLeft w:val="0"/>
      <w:marRight w:val="0"/>
      <w:marTop w:val="0"/>
      <w:marBottom w:val="0"/>
      <w:divBdr>
        <w:top w:val="none" w:sz="0" w:space="0" w:color="auto"/>
        <w:left w:val="none" w:sz="0" w:space="0" w:color="auto"/>
        <w:bottom w:val="none" w:sz="0" w:space="0" w:color="auto"/>
        <w:right w:val="none" w:sz="0" w:space="0" w:color="auto"/>
      </w:divBdr>
    </w:div>
    <w:div w:id="1377049289">
      <w:bodyDiv w:val="1"/>
      <w:marLeft w:val="0"/>
      <w:marRight w:val="0"/>
      <w:marTop w:val="0"/>
      <w:marBottom w:val="0"/>
      <w:divBdr>
        <w:top w:val="none" w:sz="0" w:space="0" w:color="auto"/>
        <w:left w:val="none" w:sz="0" w:space="0" w:color="auto"/>
        <w:bottom w:val="none" w:sz="0" w:space="0" w:color="auto"/>
        <w:right w:val="none" w:sz="0" w:space="0" w:color="auto"/>
      </w:divBdr>
    </w:div>
    <w:div w:id="1377075025">
      <w:bodyDiv w:val="1"/>
      <w:marLeft w:val="0"/>
      <w:marRight w:val="0"/>
      <w:marTop w:val="0"/>
      <w:marBottom w:val="0"/>
      <w:divBdr>
        <w:top w:val="none" w:sz="0" w:space="0" w:color="auto"/>
        <w:left w:val="none" w:sz="0" w:space="0" w:color="auto"/>
        <w:bottom w:val="none" w:sz="0" w:space="0" w:color="auto"/>
        <w:right w:val="none" w:sz="0" w:space="0" w:color="auto"/>
      </w:divBdr>
    </w:div>
    <w:div w:id="1377461622">
      <w:bodyDiv w:val="1"/>
      <w:marLeft w:val="0"/>
      <w:marRight w:val="0"/>
      <w:marTop w:val="0"/>
      <w:marBottom w:val="0"/>
      <w:divBdr>
        <w:top w:val="none" w:sz="0" w:space="0" w:color="auto"/>
        <w:left w:val="none" w:sz="0" w:space="0" w:color="auto"/>
        <w:bottom w:val="none" w:sz="0" w:space="0" w:color="auto"/>
        <w:right w:val="none" w:sz="0" w:space="0" w:color="auto"/>
      </w:divBdr>
    </w:div>
    <w:div w:id="1379547864">
      <w:bodyDiv w:val="1"/>
      <w:marLeft w:val="0"/>
      <w:marRight w:val="0"/>
      <w:marTop w:val="0"/>
      <w:marBottom w:val="0"/>
      <w:divBdr>
        <w:top w:val="none" w:sz="0" w:space="0" w:color="auto"/>
        <w:left w:val="none" w:sz="0" w:space="0" w:color="auto"/>
        <w:bottom w:val="none" w:sz="0" w:space="0" w:color="auto"/>
        <w:right w:val="none" w:sz="0" w:space="0" w:color="auto"/>
      </w:divBdr>
    </w:div>
    <w:div w:id="1382679602">
      <w:bodyDiv w:val="1"/>
      <w:marLeft w:val="0"/>
      <w:marRight w:val="0"/>
      <w:marTop w:val="0"/>
      <w:marBottom w:val="0"/>
      <w:divBdr>
        <w:top w:val="none" w:sz="0" w:space="0" w:color="auto"/>
        <w:left w:val="none" w:sz="0" w:space="0" w:color="auto"/>
        <w:bottom w:val="none" w:sz="0" w:space="0" w:color="auto"/>
        <w:right w:val="none" w:sz="0" w:space="0" w:color="auto"/>
      </w:divBdr>
    </w:div>
    <w:div w:id="1382906160">
      <w:bodyDiv w:val="1"/>
      <w:marLeft w:val="0"/>
      <w:marRight w:val="0"/>
      <w:marTop w:val="0"/>
      <w:marBottom w:val="0"/>
      <w:divBdr>
        <w:top w:val="none" w:sz="0" w:space="0" w:color="auto"/>
        <w:left w:val="none" w:sz="0" w:space="0" w:color="auto"/>
        <w:bottom w:val="none" w:sz="0" w:space="0" w:color="auto"/>
        <w:right w:val="none" w:sz="0" w:space="0" w:color="auto"/>
      </w:divBdr>
    </w:div>
    <w:div w:id="1383018880">
      <w:bodyDiv w:val="1"/>
      <w:marLeft w:val="0"/>
      <w:marRight w:val="0"/>
      <w:marTop w:val="0"/>
      <w:marBottom w:val="0"/>
      <w:divBdr>
        <w:top w:val="none" w:sz="0" w:space="0" w:color="auto"/>
        <w:left w:val="none" w:sz="0" w:space="0" w:color="auto"/>
        <w:bottom w:val="none" w:sz="0" w:space="0" w:color="auto"/>
        <w:right w:val="none" w:sz="0" w:space="0" w:color="auto"/>
      </w:divBdr>
    </w:div>
    <w:div w:id="1384018891">
      <w:bodyDiv w:val="1"/>
      <w:marLeft w:val="0"/>
      <w:marRight w:val="0"/>
      <w:marTop w:val="0"/>
      <w:marBottom w:val="0"/>
      <w:divBdr>
        <w:top w:val="none" w:sz="0" w:space="0" w:color="auto"/>
        <w:left w:val="none" w:sz="0" w:space="0" w:color="auto"/>
        <w:bottom w:val="none" w:sz="0" w:space="0" w:color="auto"/>
        <w:right w:val="none" w:sz="0" w:space="0" w:color="auto"/>
      </w:divBdr>
    </w:div>
    <w:div w:id="1386416649">
      <w:bodyDiv w:val="1"/>
      <w:marLeft w:val="0"/>
      <w:marRight w:val="0"/>
      <w:marTop w:val="0"/>
      <w:marBottom w:val="0"/>
      <w:divBdr>
        <w:top w:val="none" w:sz="0" w:space="0" w:color="auto"/>
        <w:left w:val="none" w:sz="0" w:space="0" w:color="auto"/>
        <w:bottom w:val="none" w:sz="0" w:space="0" w:color="auto"/>
        <w:right w:val="none" w:sz="0" w:space="0" w:color="auto"/>
      </w:divBdr>
    </w:div>
    <w:div w:id="1387729029">
      <w:bodyDiv w:val="1"/>
      <w:marLeft w:val="0"/>
      <w:marRight w:val="0"/>
      <w:marTop w:val="0"/>
      <w:marBottom w:val="0"/>
      <w:divBdr>
        <w:top w:val="none" w:sz="0" w:space="0" w:color="auto"/>
        <w:left w:val="none" w:sz="0" w:space="0" w:color="auto"/>
        <w:bottom w:val="none" w:sz="0" w:space="0" w:color="auto"/>
        <w:right w:val="none" w:sz="0" w:space="0" w:color="auto"/>
      </w:divBdr>
    </w:div>
    <w:div w:id="1388797411">
      <w:bodyDiv w:val="1"/>
      <w:marLeft w:val="0"/>
      <w:marRight w:val="0"/>
      <w:marTop w:val="0"/>
      <w:marBottom w:val="0"/>
      <w:divBdr>
        <w:top w:val="none" w:sz="0" w:space="0" w:color="auto"/>
        <w:left w:val="none" w:sz="0" w:space="0" w:color="auto"/>
        <w:bottom w:val="none" w:sz="0" w:space="0" w:color="auto"/>
        <w:right w:val="none" w:sz="0" w:space="0" w:color="auto"/>
      </w:divBdr>
    </w:div>
    <w:div w:id="1389067418">
      <w:bodyDiv w:val="1"/>
      <w:marLeft w:val="0"/>
      <w:marRight w:val="0"/>
      <w:marTop w:val="0"/>
      <w:marBottom w:val="0"/>
      <w:divBdr>
        <w:top w:val="none" w:sz="0" w:space="0" w:color="auto"/>
        <w:left w:val="none" w:sz="0" w:space="0" w:color="auto"/>
        <w:bottom w:val="none" w:sz="0" w:space="0" w:color="auto"/>
        <w:right w:val="none" w:sz="0" w:space="0" w:color="auto"/>
      </w:divBdr>
    </w:div>
    <w:div w:id="1390420328">
      <w:bodyDiv w:val="1"/>
      <w:marLeft w:val="0"/>
      <w:marRight w:val="0"/>
      <w:marTop w:val="0"/>
      <w:marBottom w:val="0"/>
      <w:divBdr>
        <w:top w:val="none" w:sz="0" w:space="0" w:color="auto"/>
        <w:left w:val="none" w:sz="0" w:space="0" w:color="auto"/>
        <w:bottom w:val="none" w:sz="0" w:space="0" w:color="auto"/>
        <w:right w:val="none" w:sz="0" w:space="0" w:color="auto"/>
      </w:divBdr>
    </w:div>
    <w:div w:id="1390765049">
      <w:bodyDiv w:val="1"/>
      <w:marLeft w:val="0"/>
      <w:marRight w:val="0"/>
      <w:marTop w:val="0"/>
      <w:marBottom w:val="0"/>
      <w:divBdr>
        <w:top w:val="none" w:sz="0" w:space="0" w:color="auto"/>
        <w:left w:val="none" w:sz="0" w:space="0" w:color="auto"/>
        <w:bottom w:val="none" w:sz="0" w:space="0" w:color="auto"/>
        <w:right w:val="none" w:sz="0" w:space="0" w:color="auto"/>
      </w:divBdr>
    </w:div>
    <w:div w:id="1392313707">
      <w:bodyDiv w:val="1"/>
      <w:marLeft w:val="0"/>
      <w:marRight w:val="0"/>
      <w:marTop w:val="0"/>
      <w:marBottom w:val="0"/>
      <w:divBdr>
        <w:top w:val="none" w:sz="0" w:space="0" w:color="auto"/>
        <w:left w:val="none" w:sz="0" w:space="0" w:color="auto"/>
        <w:bottom w:val="none" w:sz="0" w:space="0" w:color="auto"/>
        <w:right w:val="none" w:sz="0" w:space="0" w:color="auto"/>
      </w:divBdr>
    </w:div>
    <w:div w:id="1392384307">
      <w:bodyDiv w:val="1"/>
      <w:marLeft w:val="0"/>
      <w:marRight w:val="0"/>
      <w:marTop w:val="0"/>
      <w:marBottom w:val="0"/>
      <w:divBdr>
        <w:top w:val="none" w:sz="0" w:space="0" w:color="auto"/>
        <w:left w:val="none" w:sz="0" w:space="0" w:color="auto"/>
        <w:bottom w:val="none" w:sz="0" w:space="0" w:color="auto"/>
        <w:right w:val="none" w:sz="0" w:space="0" w:color="auto"/>
      </w:divBdr>
    </w:div>
    <w:div w:id="1393193533">
      <w:bodyDiv w:val="1"/>
      <w:marLeft w:val="0"/>
      <w:marRight w:val="0"/>
      <w:marTop w:val="0"/>
      <w:marBottom w:val="0"/>
      <w:divBdr>
        <w:top w:val="none" w:sz="0" w:space="0" w:color="auto"/>
        <w:left w:val="none" w:sz="0" w:space="0" w:color="auto"/>
        <w:bottom w:val="none" w:sz="0" w:space="0" w:color="auto"/>
        <w:right w:val="none" w:sz="0" w:space="0" w:color="auto"/>
      </w:divBdr>
    </w:div>
    <w:div w:id="1396512399">
      <w:bodyDiv w:val="1"/>
      <w:marLeft w:val="0"/>
      <w:marRight w:val="0"/>
      <w:marTop w:val="0"/>
      <w:marBottom w:val="0"/>
      <w:divBdr>
        <w:top w:val="none" w:sz="0" w:space="0" w:color="auto"/>
        <w:left w:val="none" w:sz="0" w:space="0" w:color="auto"/>
        <w:bottom w:val="none" w:sz="0" w:space="0" w:color="auto"/>
        <w:right w:val="none" w:sz="0" w:space="0" w:color="auto"/>
      </w:divBdr>
    </w:div>
    <w:div w:id="1399667606">
      <w:bodyDiv w:val="1"/>
      <w:marLeft w:val="0"/>
      <w:marRight w:val="0"/>
      <w:marTop w:val="0"/>
      <w:marBottom w:val="0"/>
      <w:divBdr>
        <w:top w:val="none" w:sz="0" w:space="0" w:color="auto"/>
        <w:left w:val="none" w:sz="0" w:space="0" w:color="auto"/>
        <w:bottom w:val="none" w:sz="0" w:space="0" w:color="auto"/>
        <w:right w:val="none" w:sz="0" w:space="0" w:color="auto"/>
      </w:divBdr>
    </w:div>
    <w:div w:id="1400901426">
      <w:bodyDiv w:val="1"/>
      <w:marLeft w:val="0"/>
      <w:marRight w:val="0"/>
      <w:marTop w:val="0"/>
      <w:marBottom w:val="0"/>
      <w:divBdr>
        <w:top w:val="none" w:sz="0" w:space="0" w:color="auto"/>
        <w:left w:val="none" w:sz="0" w:space="0" w:color="auto"/>
        <w:bottom w:val="none" w:sz="0" w:space="0" w:color="auto"/>
        <w:right w:val="none" w:sz="0" w:space="0" w:color="auto"/>
      </w:divBdr>
    </w:div>
    <w:div w:id="1403061911">
      <w:bodyDiv w:val="1"/>
      <w:marLeft w:val="0"/>
      <w:marRight w:val="0"/>
      <w:marTop w:val="0"/>
      <w:marBottom w:val="0"/>
      <w:divBdr>
        <w:top w:val="none" w:sz="0" w:space="0" w:color="auto"/>
        <w:left w:val="none" w:sz="0" w:space="0" w:color="auto"/>
        <w:bottom w:val="none" w:sz="0" w:space="0" w:color="auto"/>
        <w:right w:val="none" w:sz="0" w:space="0" w:color="auto"/>
      </w:divBdr>
    </w:div>
    <w:div w:id="1404716452">
      <w:bodyDiv w:val="1"/>
      <w:marLeft w:val="0"/>
      <w:marRight w:val="0"/>
      <w:marTop w:val="0"/>
      <w:marBottom w:val="0"/>
      <w:divBdr>
        <w:top w:val="none" w:sz="0" w:space="0" w:color="auto"/>
        <w:left w:val="none" w:sz="0" w:space="0" w:color="auto"/>
        <w:bottom w:val="none" w:sz="0" w:space="0" w:color="auto"/>
        <w:right w:val="none" w:sz="0" w:space="0" w:color="auto"/>
      </w:divBdr>
    </w:div>
    <w:div w:id="1405837751">
      <w:bodyDiv w:val="1"/>
      <w:marLeft w:val="0"/>
      <w:marRight w:val="0"/>
      <w:marTop w:val="0"/>
      <w:marBottom w:val="0"/>
      <w:divBdr>
        <w:top w:val="none" w:sz="0" w:space="0" w:color="auto"/>
        <w:left w:val="none" w:sz="0" w:space="0" w:color="auto"/>
        <w:bottom w:val="none" w:sz="0" w:space="0" w:color="auto"/>
        <w:right w:val="none" w:sz="0" w:space="0" w:color="auto"/>
      </w:divBdr>
    </w:div>
    <w:div w:id="1407648725">
      <w:bodyDiv w:val="1"/>
      <w:marLeft w:val="0"/>
      <w:marRight w:val="0"/>
      <w:marTop w:val="0"/>
      <w:marBottom w:val="0"/>
      <w:divBdr>
        <w:top w:val="none" w:sz="0" w:space="0" w:color="auto"/>
        <w:left w:val="none" w:sz="0" w:space="0" w:color="auto"/>
        <w:bottom w:val="none" w:sz="0" w:space="0" w:color="auto"/>
        <w:right w:val="none" w:sz="0" w:space="0" w:color="auto"/>
      </w:divBdr>
    </w:div>
    <w:div w:id="1409616791">
      <w:bodyDiv w:val="1"/>
      <w:marLeft w:val="0"/>
      <w:marRight w:val="0"/>
      <w:marTop w:val="0"/>
      <w:marBottom w:val="0"/>
      <w:divBdr>
        <w:top w:val="none" w:sz="0" w:space="0" w:color="auto"/>
        <w:left w:val="none" w:sz="0" w:space="0" w:color="auto"/>
        <w:bottom w:val="none" w:sz="0" w:space="0" w:color="auto"/>
        <w:right w:val="none" w:sz="0" w:space="0" w:color="auto"/>
      </w:divBdr>
    </w:div>
    <w:div w:id="1409618323">
      <w:bodyDiv w:val="1"/>
      <w:marLeft w:val="0"/>
      <w:marRight w:val="0"/>
      <w:marTop w:val="0"/>
      <w:marBottom w:val="0"/>
      <w:divBdr>
        <w:top w:val="none" w:sz="0" w:space="0" w:color="auto"/>
        <w:left w:val="none" w:sz="0" w:space="0" w:color="auto"/>
        <w:bottom w:val="none" w:sz="0" w:space="0" w:color="auto"/>
        <w:right w:val="none" w:sz="0" w:space="0" w:color="auto"/>
      </w:divBdr>
    </w:div>
    <w:div w:id="1409840148">
      <w:bodyDiv w:val="1"/>
      <w:marLeft w:val="0"/>
      <w:marRight w:val="0"/>
      <w:marTop w:val="0"/>
      <w:marBottom w:val="0"/>
      <w:divBdr>
        <w:top w:val="none" w:sz="0" w:space="0" w:color="auto"/>
        <w:left w:val="none" w:sz="0" w:space="0" w:color="auto"/>
        <w:bottom w:val="none" w:sz="0" w:space="0" w:color="auto"/>
        <w:right w:val="none" w:sz="0" w:space="0" w:color="auto"/>
      </w:divBdr>
    </w:div>
    <w:div w:id="1412967208">
      <w:bodyDiv w:val="1"/>
      <w:marLeft w:val="0"/>
      <w:marRight w:val="0"/>
      <w:marTop w:val="0"/>
      <w:marBottom w:val="0"/>
      <w:divBdr>
        <w:top w:val="none" w:sz="0" w:space="0" w:color="auto"/>
        <w:left w:val="none" w:sz="0" w:space="0" w:color="auto"/>
        <w:bottom w:val="none" w:sz="0" w:space="0" w:color="auto"/>
        <w:right w:val="none" w:sz="0" w:space="0" w:color="auto"/>
      </w:divBdr>
    </w:div>
    <w:div w:id="1413313251">
      <w:bodyDiv w:val="1"/>
      <w:marLeft w:val="0"/>
      <w:marRight w:val="0"/>
      <w:marTop w:val="0"/>
      <w:marBottom w:val="0"/>
      <w:divBdr>
        <w:top w:val="none" w:sz="0" w:space="0" w:color="auto"/>
        <w:left w:val="none" w:sz="0" w:space="0" w:color="auto"/>
        <w:bottom w:val="none" w:sz="0" w:space="0" w:color="auto"/>
        <w:right w:val="none" w:sz="0" w:space="0" w:color="auto"/>
      </w:divBdr>
    </w:div>
    <w:div w:id="1415467545">
      <w:bodyDiv w:val="1"/>
      <w:marLeft w:val="0"/>
      <w:marRight w:val="0"/>
      <w:marTop w:val="0"/>
      <w:marBottom w:val="0"/>
      <w:divBdr>
        <w:top w:val="none" w:sz="0" w:space="0" w:color="auto"/>
        <w:left w:val="none" w:sz="0" w:space="0" w:color="auto"/>
        <w:bottom w:val="none" w:sz="0" w:space="0" w:color="auto"/>
        <w:right w:val="none" w:sz="0" w:space="0" w:color="auto"/>
      </w:divBdr>
    </w:div>
    <w:div w:id="1416047177">
      <w:bodyDiv w:val="1"/>
      <w:marLeft w:val="0"/>
      <w:marRight w:val="0"/>
      <w:marTop w:val="0"/>
      <w:marBottom w:val="0"/>
      <w:divBdr>
        <w:top w:val="none" w:sz="0" w:space="0" w:color="auto"/>
        <w:left w:val="none" w:sz="0" w:space="0" w:color="auto"/>
        <w:bottom w:val="none" w:sz="0" w:space="0" w:color="auto"/>
        <w:right w:val="none" w:sz="0" w:space="0" w:color="auto"/>
      </w:divBdr>
    </w:div>
    <w:div w:id="1417701372">
      <w:bodyDiv w:val="1"/>
      <w:marLeft w:val="0"/>
      <w:marRight w:val="0"/>
      <w:marTop w:val="0"/>
      <w:marBottom w:val="0"/>
      <w:divBdr>
        <w:top w:val="none" w:sz="0" w:space="0" w:color="auto"/>
        <w:left w:val="none" w:sz="0" w:space="0" w:color="auto"/>
        <w:bottom w:val="none" w:sz="0" w:space="0" w:color="auto"/>
        <w:right w:val="none" w:sz="0" w:space="0" w:color="auto"/>
      </w:divBdr>
    </w:div>
    <w:div w:id="1419450194">
      <w:bodyDiv w:val="1"/>
      <w:marLeft w:val="0"/>
      <w:marRight w:val="0"/>
      <w:marTop w:val="0"/>
      <w:marBottom w:val="0"/>
      <w:divBdr>
        <w:top w:val="none" w:sz="0" w:space="0" w:color="auto"/>
        <w:left w:val="none" w:sz="0" w:space="0" w:color="auto"/>
        <w:bottom w:val="none" w:sz="0" w:space="0" w:color="auto"/>
        <w:right w:val="none" w:sz="0" w:space="0" w:color="auto"/>
      </w:divBdr>
    </w:div>
    <w:div w:id="1420057797">
      <w:bodyDiv w:val="1"/>
      <w:marLeft w:val="0"/>
      <w:marRight w:val="0"/>
      <w:marTop w:val="0"/>
      <w:marBottom w:val="0"/>
      <w:divBdr>
        <w:top w:val="none" w:sz="0" w:space="0" w:color="auto"/>
        <w:left w:val="none" w:sz="0" w:space="0" w:color="auto"/>
        <w:bottom w:val="none" w:sz="0" w:space="0" w:color="auto"/>
        <w:right w:val="none" w:sz="0" w:space="0" w:color="auto"/>
      </w:divBdr>
    </w:div>
    <w:div w:id="1420328789">
      <w:bodyDiv w:val="1"/>
      <w:marLeft w:val="0"/>
      <w:marRight w:val="0"/>
      <w:marTop w:val="0"/>
      <w:marBottom w:val="0"/>
      <w:divBdr>
        <w:top w:val="none" w:sz="0" w:space="0" w:color="auto"/>
        <w:left w:val="none" w:sz="0" w:space="0" w:color="auto"/>
        <w:bottom w:val="none" w:sz="0" w:space="0" w:color="auto"/>
        <w:right w:val="none" w:sz="0" w:space="0" w:color="auto"/>
      </w:divBdr>
    </w:div>
    <w:div w:id="1420634195">
      <w:bodyDiv w:val="1"/>
      <w:marLeft w:val="0"/>
      <w:marRight w:val="0"/>
      <w:marTop w:val="0"/>
      <w:marBottom w:val="0"/>
      <w:divBdr>
        <w:top w:val="none" w:sz="0" w:space="0" w:color="auto"/>
        <w:left w:val="none" w:sz="0" w:space="0" w:color="auto"/>
        <w:bottom w:val="none" w:sz="0" w:space="0" w:color="auto"/>
        <w:right w:val="none" w:sz="0" w:space="0" w:color="auto"/>
      </w:divBdr>
    </w:div>
    <w:div w:id="1425686154">
      <w:bodyDiv w:val="1"/>
      <w:marLeft w:val="0"/>
      <w:marRight w:val="0"/>
      <w:marTop w:val="0"/>
      <w:marBottom w:val="0"/>
      <w:divBdr>
        <w:top w:val="none" w:sz="0" w:space="0" w:color="auto"/>
        <w:left w:val="none" w:sz="0" w:space="0" w:color="auto"/>
        <w:bottom w:val="none" w:sz="0" w:space="0" w:color="auto"/>
        <w:right w:val="none" w:sz="0" w:space="0" w:color="auto"/>
      </w:divBdr>
    </w:div>
    <w:div w:id="1428506412">
      <w:bodyDiv w:val="1"/>
      <w:marLeft w:val="0"/>
      <w:marRight w:val="0"/>
      <w:marTop w:val="0"/>
      <w:marBottom w:val="0"/>
      <w:divBdr>
        <w:top w:val="none" w:sz="0" w:space="0" w:color="auto"/>
        <w:left w:val="none" w:sz="0" w:space="0" w:color="auto"/>
        <w:bottom w:val="none" w:sz="0" w:space="0" w:color="auto"/>
        <w:right w:val="none" w:sz="0" w:space="0" w:color="auto"/>
      </w:divBdr>
    </w:div>
    <w:div w:id="1430153328">
      <w:bodyDiv w:val="1"/>
      <w:marLeft w:val="0"/>
      <w:marRight w:val="0"/>
      <w:marTop w:val="0"/>
      <w:marBottom w:val="0"/>
      <w:divBdr>
        <w:top w:val="none" w:sz="0" w:space="0" w:color="auto"/>
        <w:left w:val="none" w:sz="0" w:space="0" w:color="auto"/>
        <w:bottom w:val="none" w:sz="0" w:space="0" w:color="auto"/>
        <w:right w:val="none" w:sz="0" w:space="0" w:color="auto"/>
      </w:divBdr>
    </w:div>
    <w:div w:id="1431195554">
      <w:bodyDiv w:val="1"/>
      <w:marLeft w:val="0"/>
      <w:marRight w:val="0"/>
      <w:marTop w:val="0"/>
      <w:marBottom w:val="0"/>
      <w:divBdr>
        <w:top w:val="none" w:sz="0" w:space="0" w:color="auto"/>
        <w:left w:val="none" w:sz="0" w:space="0" w:color="auto"/>
        <w:bottom w:val="none" w:sz="0" w:space="0" w:color="auto"/>
        <w:right w:val="none" w:sz="0" w:space="0" w:color="auto"/>
      </w:divBdr>
    </w:div>
    <w:div w:id="1431505383">
      <w:bodyDiv w:val="1"/>
      <w:marLeft w:val="0"/>
      <w:marRight w:val="0"/>
      <w:marTop w:val="0"/>
      <w:marBottom w:val="0"/>
      <w:divBdr>
        <w:top w:val="none" w:sz="0" w:space="0" w:color="auto"/>
        <w:left w:val="none" w:sz="0" w:space="0" w:color="auto"/>
        <w:bottom w:val="none" w:sz="0" w:space="0" w:color="auto"/>
        <w:right w:val="none" w:sz="0" w:space="0" w:color="auto"/>
      </w:divBdr>
    </w:div>
    <w:div w:id="1432554661">
      <w:bodyDiv w:val="1"/>
      <w:marLeft w:val="0"/>
      <w:marRight w:val="0"/>
      <w:marTop w:val="0"/>
      <w:marBottom w:val="0"/>
      <w:divBdr>
        <w:top w:val="none" w:sz="0" w:space="0" w:color="auto"/>
        <w:left w:val="none" w:sz="0" w:space="0" w:color="auto"/>
        <w:bottom w:val="none" w:sz="0" w:space="0" w:color="auto"/>
        <w:right w:val="none" w:sz="0" w:space="0" w:color="auto"/>
      </w:divBdr>
    </w:div>
    <w:div w:id="1432697887">
      <w:bodyDiv w:val="1"/>
      <w:marLeft w:val="0"/>
      <w:marRight w:val="0"/>
      <w:marTop w:val="0"/>
      <w:marBottom w:val="0"/>
      <w:divBdr>
        <w:top w:val="none" w:sz="0" w:space="0" w:color="auto"/>
        <w:left w:val="none" w:sz="0" w:space="0" w:color="auto"/>
        <w:bottom w:val="none" w:sz="0" w:space="0" w:color="auto"/>
        <w:right w:val="none" w:sz="0" w:space="0" w:color="auto"/>
      </w:divBdr>
    </w:div>
    <w:div w:id="1434470227">
      <w:bodyDiv w:val="1"/>
      <w:marLeft w:val="0"/>
      <w:marRight w:val="0"/>
      <w:marTop w:val="0"/>
      <w:marBottom w:val="0"/>
      <w:divBdr>
        <w:top w:val="none" w:sz="0" w:space="0" w:color="auto"/>
        <w:left w:val="none" w:sz="0" w:space="0" w:color="auto"/>
        <w:bottom w:val="none" w:sz="0" w:space="0" w:color="auto"/>
        <w:right w:val="none" w:sz="0" w:space="0" w:color="auto"/>
      </w:divBdr>
    </w:div>
    <w:div w:id="1437094938">
      <w:bodyDiv w:val="1"/>
      <w:marLeft w:val="0"/>
      <w:marRight w:val="0"/>
      <w:marTop w:val="0"/>
      <w:marBottom w:val="0"/>
      <w:divBdr>
        <w:top w:val="none" w:sz="0" w:space="0" w:color="auto"/>
        <w:left w:val="none" w:sz="0" w:space="0" w:color="auto"/>
        <w:bottom w:val="none" w:sz="0" w:space="0" w:color="auto"/>
        <w:right w:val="none" w:sz="0" w:space="0" w:color="auto"/>
      </w:divBdr>
    </w:div>
    <w:div w:id="1438407813">
      <w:bodyDiv w:val="1"/>
      <w:marLeft w:val="0"/>
      <w:marRight w:val="0"/>
      <w:marTop w:val="0"/>
      <w:marBottom w:val="0"/>
      <w:divBdr>
        <w:top w:val="none" w:sz="0" w:space="0" w:color="auto"/>
        <w:left w:val="none" w:sz="0" w:space="0" w:color="auto"/>
        <w:bottom w:val="none" w:sz="0" w:space="0" w:color="auto"/>
        <w:right w:val="none" w:sz="0" w:space="0" w:color="auto"/>
      </w:divBdr>
    </w:div>
    <w:div w:id="1438980997">
      <w:bodyDiv w:val="1"/>
      <w:marLeft w:val="0"/>
      <w:marRight w:val="0"/>
      <w:marTop w:val="0"/>
      <w:marBottom w:val="0"/>
      <w:divBdr>
        <w:top w:val="none" w:sz="0" w:space="0" w:color="auto"/>
        <w:left w:val="none" w:sz="0" w:space="0" w:color="auto"/>
        <w:bottom w:val="none" w:sz="0" w:space="0" w:color="auto"/>
        <w:right w:val="none" w:sz="0" w:space="0" w:color="auto"/>
      </w:divBdr>
    </w:div>
    <w:div w:id="1447115282">
      <w:bodyDiv w:val="1"/>
      <w:marLeft w:val="0"/>
      <w:marRight w:val="0"/>
      <w:marTop w:val="0"/>
      <w:marBottom w:val="0"/>
      <w:divBdr>
        <w:top w:val="none" w:sz="0" w:space="0" w:color="auto"/>
        <w:left w:val="none" w:sz="0" w:space="0" w:color="auto"/>
        <w:bottom w:val="none" w:sz="0" w:space="0" w:color="auto"/>
        <w:right w:val="none" w:sz="0" w:space="0" w:color="auto"/>
      </w:divBdr>
    </w:div>
    <w:div w:id="1447584108">
      <w:bodyDiv w:val="1"/>
      <w:marLeft w:val="0"/>
      <w:marRight w:val="0"/>
      <w:marTop w:val="0"/>
      <w:marBottom w:val="0"/>
      <w:divBdr>
        <w:top w:val="none" w:sz="0" w:space="0" w:color="auto"/>
        <w:left w:val="none" w:sz="0" w:space="0" w:color="auto"/>
        <w:bottom w:val="none" w:sz="0" w:space="0" w:color="auto"/>
        <w:right w:val="none" w:sz="0" w:space="0" w:color="auto"/>
      </w:divBdr>
    </w:div>
    <w:div w:id="1449466811">
      <w:bodyDiv w:val="1"/>
      <w:marLeft w:val="0"/>
      <w:marRight w:val="0"/>
      <w:marTop w:val="0"/>
      <w:marBottom w:val="0"/>
      <w:divBdr>
        <w:top w:val="none" w:sz="0" w:space="0" w:color="auto"/>
        <w:left w:val="none" w:sz="0" w:space="0" w:color="auto"/>
        <w:bottom w:val="none" w:sz="0" w:space="0" w:color="auto"/>
        <w:right w:val="none" w:sz="0" w:space="0" w:color="auto"/>
      </w:divBdr>
    </w:div>
    <w:div w:id="1449812984">
      <w:bodyDiv w:val="1"/>
      <w:marLeft w:val="0"/>
      <w:marRight w:val="0"/>
      <w:marTop w:val="0"/>
      <w:marBottom w:val="0"/>
      <w:divBdr>
        <w:top w:val="none" w:sz="0" w:space="0" w:color="auto"/>
        <w:left w:val="none" w:sz="0" w:space="0" w:color="auto"/>
        <w:bottom w:val="none" w:sz="0" w:space="0" w:color="auto"/>
        <w:right w:val="none" w:sz="0" w:space="0" w:color="auto"/>
      </w:divBdr>
    </w:div>
    <w:div w:id="1451702115">
      <w:bodyDiv w:val="1"/>
      <w:marLeft w:val="0"/>
      <w:marRight w:val="0"/>
      <w:marTop w:val="0"/>
      <w:marBottom w:val="0"/>
      <w:divBdr>
        <w:top w:val="none" w:sz="0" w:space="0" w:color="auto"/>
        <w:left w:val="none" w:sz="0" w:space="0" w:color="auto"/>
        <w:bottom w:val="none" w:sz="0" w:space="0" w:color="auto"/>
        <w:right w:val="none" w:sz="0" w:space="0" w:color="auto"/>
      </w:divBdr>
    </w:div>
    <w:div w:id="1451780054">
      <w:bodyDiv w:val="1"/>
      <w:marLeft w:val="0"/>
      <w:marRight w:val="0"/>
      <w:marTop w:val="0"/>
      <w:marBottom w:val="0"/>
      <w:divBdr>
        <w:top w:val="none" w:sz="0" w:space="0" w:color="auto"/>
        <w:left w:val="none" w:sz="0" w:space="0" w:color="auto"/>
        <w:bottom w:val="none" w:sz="0" w:space="0" w:color="auto"/>
        <w:right w:val="none" w:sz="0" w:space="0" w:color="auto"/>
      </w:divBdr>
    </w:div>
    <w:div w:id="1452286641">
      <w:bodyDiv w:val="1"/>
      <w:marLeft w:val="0"/>
      <w:marRight w:val="0"/>
      <w:marTop w:val="0"/>
      <w:marBottom w:val="0"/>
      <w:divBdr>
        <w:top w:val="none" w:sz="0" w:space="0" w:color="auto"/>
        <w:left w:val="none" w:sz="0" w:space="0" w:color="auto"/>
        <w:bottom w:val="none" w:sz="0" w:space="0" w:color="auto"/>
        <w:right w:val="none" w:sz="0" w:space="0" w:color="auto"/>
      </w:divBdr>
    </w:div>
    <w:div w:id="1455172039">
      <w:bodyDiv w:val="1"/>
      <w:marLeft w:val="0"/>
      <w:marRight w:val="0"/>
      <w:marTop w:val="0"/>
      <w:marBottom w:val="0"/>
      <w:divBdr>
        <w:top w:val="none" w:sz="0" w:space="0" w:color="auto"/>
        <w:left w:val="none" w:sz="0" w:space="0" w:color="auto"/>
        <w:bottom w:val="none" w:sz="0" w:space="0" w:color="auto"/>
        <w:right w:val="none" w:sz="0" w:space="0" w:color="auto"/>
      </w:divBdr>
    </w:div>
    <w:div w:id="1456365460">
      <w:bodyDiv w:val="1"/>
      <w:marLeft w:val="0"/>
      <w:marRight w:val="0"/>
      <w:marTop w:val="0"/>
      <w:marBottom w:val="0"/>
      <w:divBdr>
        <w:top w:val="none" w:sz="0" w:space="0" w:color="auto"/>
        <w:left w:val="none" w:sz="0" w:space="0" w:color="auto"/>
        <w:bottom w:val="none" w:sz="0" w:space="0" w:color="auto"/>
        <w:right w:val="none" w:sz="0" w:space="0" w:color="auto"/>
      </w:divBdr>
    </w:div>
    <w:div w:id="1457140417">
      <w:bodyDiv w:val="1"/>
      <w:marLeft w:val="0"/>
      <w:marRight w:val="0"/>
      <w:marTop w:val="0"/>
      <w:marBottom w:val="0"/>
      <w:divBdr>
        <w:top w:val="none" w:sz="0" w:space="0" w:color="auto"/>
        <w:left w:val="none" w:sz="0" w:space="0" w:color="auto"/>
        <w:bottom w:val="none" w:sz="0" w:space="0" w:color="auto"/>
        <w:right w:val="none" w:sz="0" w:space="0" w:color="auto"/>
      </w:divBdr>
    </w:div>
    <w:div w:id="1459684746">
      <w:bodyDiv w:val="1"/>
      <w:marLeft w:val="0"/>
      <w:marRight w:val="0"/>
      <w:marTop w:val="0"/>
      <w:marBottom w:val="0"/>
      <w:divBdr>
        <w:top w:val="none" w:sz="0" w:space="0" w:color="auto"/>
        <w:left w:val="none" w:sz="0" w:space="0" w:color="auto"/>
        <w:bottom w:val="none" w:sz="0" w:space="0" w:color="auto"/>
        <w:right w:val="none" w:sz="0" w:space="0" w:color="auto"/>
      </w:divBdr>
    </w:div>
    <w:div w:id="1460605721">
      <w:bodyDiv w:val="1"/>
      <w:marLeft w:val="0"/>
      <w:marRight w:val="0"/>
      <w:marTop w:val="0"/>
      <w:marBottom w:val="0"/>
      <w:divBdr>
        <w:top w:val="none" w:sz="0" w:space="0" w:color="auto"/>
        <w:left w:val="none" w:sz="0" w:space="0" w:color="auto"/>
        <w:bottom w:val="none" w:sz="0" w:space="0" w:color="auto"/>
        <w:right w:val="none" w:sz="0" w:space="0" w:color="auto"/>
      </w:divBdr>
    </w:div>
    <w:div w:id="1467966498">
      <w:bodyDiv w:val="1"/>
      <w:marLeft w:val="0"/>
      <w:marRight w:val="0"/>
      <w:marTop w:val="0"/>
      <w:marBottom w:val="0"/>
      <w:divBdr>
        <w:top w:val="none" w:sz="0" w:space="0" w:color="auto"/>
        <w:left w:val="none" w:sz="0" w:space="0" w:color="auto"/>
        <w:bottom w:val="none" w:sz="0" w:space="0" w:color="auto"/>
        <w:right w:val="none" w:sz="0" w:space="0" w:color="auto"/>
      </w:divBdr>
    </w:div>
    <w:div w:id="1468279569">
      <w:bodyDiv w:val="1"/>
      <w:marLeft w:val="0"/>
      <w:marRight w:val="0"/>
      <w:marTop w:val="0"/>
      <w:marBottom w:val="0"/>
      <w:divBdr>
        <w:top w:val="none" w:sz="0" w:space="0" w:color="auto"/>
        <w:left w:val="none" w:sz="0" w:space="0" w:color="auto"/>
        <w:bottom w:val="none" w:sz="0" w:space="0" w:color="auto"/>
        <w:right w:val="none" w:sz="0" w:space="0" w:color="auto"/>
      </w:divBdr>
    </w:div>
    <w:div w:id="1468817738">
      <w:bodyDiv w:val="1"/>
      <w:marLeft w:val="0"/>
      <w:marRight w:val="0"/>
      <w:marTop w:val="0"/>
      <w:marBottom w:val="0"/>
      <w:divBdr>
        <w:top w:val="none" w:sz="0" w:space="0" w:color="auto"/>
        <w:left w:val="none" w:sz="0" w:space="0" w:color="auto"/>
        <w:bottom w:val="none" w:sz="0" w:space="0" w:color="auto"/>
        <w:right w:val="none" w:sz="0" w:space="0" w:color="auto"/>
      </w:divBdr>
    </w:div>
    <w:div w:id="1469586800">
      <w:bodyDiv w:val="1"/>
      <w:marLeft w:val="0"/>
      <w:marRight w:val="0"/>
      <w:marTop w:val="0"/>
      <w:marBottom w:val="0"/>
      <w:divBdr>
        <w:top w:val="none" w:sz="0" w:space="0" w:color="auto"/>
        <w:left w:val="none" w:sz="0" w:space="0" w:color="auto"/>
        <w:bottom w:val="none" w:sz="0" w:space="0" w:color="auto"/>
        <w:right w:val="none" w:sz="0" w:space="0" w:color="auto"/>
      </w:divBdr>
    </w:div>
    <w:div w:id="1469787944">
      <w:bodyDiv w:val="1"/>
      <w:marLeft w:val="0"/>
      <w:marRight w:val="0"/>
      <w:marTop w:val="0"/>
      <w:marBottom w:val="0"/>
      <w:divBdr>
        <w:top w:val="none" w:sz="0" w:space="0" w:color="auto"/>
        <w:left w:val="none" w:sz="0" w:space="0" w:color="auto"/>
        <w:bottom w:val="none" w:sz="0" w:space="0" w:color="auto"/>
        <w:right w:val="none" w:sz="0" w:space="0" w:color="auto"/>
      </w:divBdr>
    </w:div>
    <w:div w:id="1470052367">
      <w:bodyDiv w:val="1"/>
      <w:marLeft w:val="0"/>
      <w:marRight w:val="0"/>
      <w:marTop w:val="0"/>
      <w:marBottom w:val="0"/>
      <w:divBdr>
        <w:top w:val="none" w:sz="0" w:space="0" w:color="auto"/>
        <w:left w:val="none" w:sz="0" w:space="0" w:color="auto"/>
        <w:bottom w:val="none" w:sz="0" w:space="0" w:color="auto"/>
        <w:right w:val="none" w:sz="0" w:space="0" w:color="auto"/>
      </w:divBdr>
    </w:div>
    <w:div w:id="1471942542">
      <w:bodyDiv w:val="1"/>
      <w:marLeft w:val="0"/>
      <w:marRight w:val="0"/>
      <w:marTop w:val="0"/>
      <w:marBottom w:val="0"/>
      <w:divBdr>
        <w:top w:val="none" w:sz="0" w:space="0" w:color="auto"/>
        <w:left w:val="none" w:sz="0" w:space="0" w:color="auto"/>
        <w:bottom w:val="none" w:sz="0" w:space="0" w:color="auto"/>
        <w:right w:val="none" w:sz="0" w:space="0" w:color="auto"/>
      </w:divBdr>
    </w:div>
    <w:div w:id="1472938592">
      <w:bodyDiv w:val="1"/>
      <w:marLeft w:val="0"/>
      <w:marRight w:val="0"/>
      <w:marTop w:val="0"/>
      <w:marBottom w:val="0"/>
      <w:divBdr>
        <w:top w:val="none" w:sz="0" w:space="0" w:color="auto"/>
        <w:left w:val="none" w:sz="0" w:space="0" w:color="auto"/>
        <w:bottom w:val="none" w:sz="0" w:space="0" w:color="auto"/>
        <w:right w:val="none" w:sz="0" w:space="0" w:color="auto"/>
      </w:divBdr>
    </w:div>
    <w:div w:id="1474635855">
      <w:bodyDiv w:val="1"/>
      <w:marLeft w:val="0"/>
      <w:marRight w:val="0"/>
      <w:marTop w:val="0"/>
      <w:marBottom w:val="0"/>
      <w:divBdr>
        <w:top w:val="none" w:sz="0" w:space="0" w:color="auto"/>
        <w:left w:val="none" w:sz="0" w:space="0" w:color="auto"/>
        <w:bottom w:val="none" w:sz="0" w:space="0" w:color="auto"/>
        <w:right w:val="none" w:sz="0" w:space="0" w:color="auto"/>
      </w:divBdr>
    </w:div>
    <w:div w:id="1474636341">
      <w:bodyDiv w:val="1"/>
      <w:marLeft w:val="0"/>
      <w:marRight w:val="0"/>
      <w:marTop w:val="0"/>
      <w:marBottom w:val="0"/>
      <w:divBdr>
        <w:top w:val="none" w:sz="0" w:space="0" w:color="auto"/>
        <w:left w:val="none" w:sz="0" w:space="0" w:color="auto"/>
        <w:bottom w:val="none" w:sz="0" w:space="0" w:color="auto"/>
        <w:right w:val="none" w:sz="0" w:space="0" w:color="auto"/>
      </w:divBdr>
    </w:div>
    <w:div w:id="1476264277">
      <w:bodyDiv w:val="1"/>
      <w:marLeft w:val="0"/>
      <w:marRight w:val="0"/>
      <w:marTop w:val="0"/>
      <w:marBottom w:val="0"/>
      <w:divBdr>
        <w:top w:val="none" w:sz="0" w:space="0" w:color="auto"/>
        <w:left w:val="none" w:sz="0" w:space="0" w:color="auto"/>
        <w:bottom w:val="none" w:sz="0" w:space="0" w:color="auto"/>
        <w:right w:val="none" w:sz="0" w:space="0" w:color="auto"/>
      </w:divBdr>
    </w:div>
    <w:div w:id="1476487770">
      <w:bodyDiv w:val="1"/>
      <w:marLeft w:val="0"/>
      <w:marRight w:val="0"/>
      <w:marTop w:val="0"/>
      <w:marBottom w:val="0"/>
      <w:divBdr>
        <w:top w:val="none" w:sz="0" w:space="0" w:color="auto"/>
        <w:left w:val="none" w:sz="0" w:space="0" w:color="auto"/>
        <w:bottom w:val="none" w:sz="0" w:space="0" w:color="auto"/>
        <w:right w:val="none" w:sz="0" w:space="0" w:color="auto"/>
      </w:divBdr>
    </w:div>
    <w:div w:id="1479303957">
      <w:bodyDiv w:val="1"/>
      <w:marLeft w:val="0"/>
      <w:marRight w:val="0"/>
      <w:marTop w:val="0"/>
      <w:marBottom w:val="0"/>
      <w:divBdr>
        <w:top w:val="none" w:sz="0" w:space="0" w:color="auto"/>
        <w:left w:val="none" w:sz="0" w:space="0" w:color="auto"/>
        <w:bottom w:val="none" w:sz="0" w:space="0" w:color="auto"/>
        <w:right w:val="none" w:sz="0" w:space="0" w:color="auto"/>
      </w:divBdr>
    </w:div>
    <w:div w:id="1479612531">
      <w:bodyDiv w:val="1"/>
      <w:marLeft w:val="0"/>
      <w:marRight w:val="0"/>
      <w:marTop w:val="0"/>
      <w:marBottom w:val="0"/>
      <w:divBdr>
        <w:top w:val="none" w:sz="0" w:space="0" w:color="auto"/>
        <w:left w:val="none" w:sz="0" w:space="0" w:color="auto"/>
        <w:bottom w:val="none" w:sz="0" w:space="0" w:color="auto"/>
        <w:right w:val="none" w:sz="0" w:space="0" w:color="auto"/>
      </w:divBdr>
    </w:div>
    <w:div w:id="1480223601">
      <w:bodyDiv w:val="1"/>
      <w:marLeft w:val="0"/>
      <w:marRight w:val="0"/>
      <w:marTop w:val="0"/>
      <w:marBottom w:val="0"/>
      <w:divBdr>
        <w:top w:val="none" w:sz="0" w:space="0" w:color="auto"/>
        <w:left w:val="none" w:sz="0" w:space="0" w:color="auto"/>
        <w:bottom w:val="none" w:sz="0" w:space="0" w:color="auto"/>
        <w:right w:val="none" w:sz="0" w:space="0" w:color="auto"/>
      </w:divBdr>
    </w:div>
    <w:div w:id="1482382586">
      <w:bodyDiv w:val="1"/>
      <w:marLeft w:val="0"/>
      <w:marRight w:val="0"/>
      <w:marTop w:val="0"/>
      <w:marBottom w:val="0"/>
      <w:divBdr>
        <w:top w:val="none" w:sz="0" w:space="0" w:color="auto"/>
        <w:left w:val="none" w:sz="0" w:space="0" w:color="auto"/>
        <w:bottom w:val="none" w:sz="0" w:space="0" w:color="auto"/>
        <w:right w:val="none" w:sz="0" w:space="0" w:color="auto"/>
      </w:divBdr>
    </w:div>
    <w:div w:id="1482622803">
      <w:bodyDiv w:val="1"/>
      <w:marLeft w:val="0"/>
      <w:marRight w:val="0"/>
      <w:marTop w:val="0"/>
      <w:marBottom w:val="0"/>
      <w:divBdr>
        <w:top w:val="none" w:sz="0" w:space="0" w:color="auto"/>
        <w:left w:val="none" w:sz="0" w:space="0" w:color="auto"/>
        <w:bottom w:val="none" w:sz="0" w:space="0" w:color="auto"/>
        <w:right w:val="none" w:sz="0" w:space="0" w:color="auto"/>
      </w:divBdr>
    </w:div>
    <w:div w:id="1484346642">
      <w:bodyDiv w:val="1"/>
      <w:marLeft w:val="0"/>
      <w:marRight w:val="0"/>
      <w:marTop w:val="0"/>
      <w:marBottom w:val="0"/>
      <w:divBdr>
        <w:top w:val="none" w:sz="0" w:space="0" w:color="auto"/>
        <w:left w:val="none" w:sz="0" w:space="0" w:color="auto"/>
        <w:bottom w:val="none" w:sz="0" w:space="0" w:color="auto"/>
        <w:right w:val="none" w:sz="0" w:space="0" w:color="auto"/>
      </w:divBdr>
    </w:div>
    <w:div w:id="1487168232">
      <w:bodyDiv w:val="1"/>
      <w:marLeft w:val="0"/>
      <w:marRight w:val="0"/>
      <w:marTop w:val="0"/>
      <w:marBottom w:val="0"/>
      <w:divBdr>
        <w:top w:val="none" w:sz="0" w:space="0" w:color="auto"/>
        <w:left w:val="none" w:sz="0" w:space="0" w:color="auto"/>
        <w:bottom w:val="none" w:sz="0" w:space="0" w:color="auto"/>
        <w:right w:val="none" w:sz="0" w:space="0" w:color="auto"/>
      </w:divBdr>
    </w:div>
    <w:div w:id="1488673235">
      <w:bodyDiv w:val="1"/>
      <w:marLeft w:val="0"/>
      <w:marRight w:val="0"/>
      <w:marTop w:val="0"/>
      <w:marBottom w:val="0"/>
      <w:divBdr>
        <w:top w:val="none" w:sz="0" w:space="0" w:color="auto"/>
        <w:left w:val="none" w:sz="0" w:space="0" w:color="auto"/>
        <w:bottom w:val="none" w:sz="0" w:space="0" w:color="auto"/>
        <w:right w:val="none" w:sz="0" w:space="0" w:color="auto"/>
      </w:divBdr>
    </w:div>
    <w:div w:id="1490440817">
      <w:bodyDiv w:val="1"/>
      <w:marLeft w:val="0"/>
      <w:marRight w:val="0"/>
      <w:marTop w:val="0"/>
      <w:marBottom w:val="0"/>
      <w:divBdr>
        <w:top w:val="none" w:sz="0" w:space="0" w:color="auto"/>
        <w:left w:val="none" w:sz="0" w:space="0" w:color="auto"/>
        <w:bottom w:val="none" w:sz="0" w:space="0" w:color="auto"/>
        <w:right w:val="none" w:sz="0" w:space="0" w:color="auto"/>
      </w:divBdr>
    </w:div>
    <w:div w:id="1491826465">
      <w:bodyDiv w:val="1"/>
      <w:marLeft w:val="0"/>
      <w:marRight w:val="0"/>
      <w:marTop w:val="0"/>
      <w:marBottom w:val="0"/>
      <w:divBdr>
        <w:top w:val="none" w:sz="0" w:space="0" w:color="auto"/>
        <w:left w:val="none" w:sz="0" w:space="0" w:color="auto"/>
        <w:bottom w:val="none" w:sz="0" w:space="0" w:color="auto"/>
        <w:right w:val="none" w:sz="0" w:space="0" w:color="auto"/>
      </w:divBdr>
    </w:div>
    <w:div w:id="1493914425">
      <w:bodyDiv w:val="1"/>
      <w:marLeft w:val="0"/>
      <w:marRight w:val="0"/>
      <w:marTop w:val="0"/>
      <w:marBottom w:val="0"/>
      <w:divBdr>
        <w:top w:val="none" w:sz="0" w:space="0" w:color="auto"/>
        <w:left w:val="none" w:sz="0" w:space="0" w:color="auto"/>
        <w:bottom w:val="none" w:sz="0" w:space="0" w:color="auto"/>
        <w:right w:val="none" w:sz="0" w:space="0" w:color="auto"/>
      </w:divBdr>
    </w:div>
    <w:div w:id="1494024799">
      <w:bodyDiv w:val="1"/>
      <w:marLeft w:val="0"/>
      <w:marRight w:val="0"/>
      <w:marTop w:val="0"/>
      <w:marBottom w:val="0"/>
      <w:divBdr>
        <w:top w:val="none" w:sz="0" w:space="0" w:color="auto"/>
        <w:left w:val="none" w:sz="0" w:space="0" w:color="auto"/>
        <w:bottom w:val="none" w:sz="0" w:space="0" w:color="auto"/>
        <w:right w:val="none" w:sz="0" w:space="0" w:color="auto"/>
      </w:divBdr>
    </w:div>
    <w:div w:id="1494180580">
      <w:bodyDiv w:val="1"/>
      <w:marLeft w:val="0"/>
      <w:marRight w:val="0"/>
      <w:marTop w:val="0"/>
      <w:marBottom w:val="0"/>
      <w:divBdr>
        <w:top w:val="none" w:sz="0" w:space="0" w:color="auto"/>
        <w:left w:val="none" w:sz="0" w:space="0" w:color="auto"/>
        <w:bottom w:val="none" w:sz="0" w:space="0" w:color="auto"/>
        <w:right w:val="none" w:sz="0" w:space="0" w:color="auto"/>
      </w:divBdr>
    </w:div>
    <w:div w:id="1494833556">
      <w:bodyDiv w:val="1"/>
      <w:marLeft w:val="0"/>
      <w:marRight w:val="0"/>
      <w:marTop w:val="0"/>
      <w:marBottom w:val="0"/>
      <w:divBdr>
        <w:top w:val="none" w:sz="0" w:space="0" w:color="auto"/>
        <w:left w:val="none" w:sz="0" w:space="0" w:color="auto"/>
        <w:bottom w:val="none" w:sz="0" w:space="0" w:color="auto"/>
        <w:right w:val="none" w:sz="0" w:space="0" w:color="auto"/>
      </w:divBdr>
    </w:div>
    <w:div w:id="1497071431">
      <w:bodyDiv w:val="1"/>
      <w:marLeft w:val="0"/>
      <w:marRight w:val="0"/>
      <w:marTop w:val="0"/>
      <w:marBottom w:val="0"/>
      <w:divBdr>
        <w:top w:val="none" w:sz="0" w:space="0" w:color="auto"/>
        <w:left w:val="none" w:sz="0" w:space="0" w:color="auto"/>
        <w:bottom w:val="none" w:sz="0" w:space="0" w:color="auto"/>
        <w:right w:val="none" w:sz="0" w:space="0" w:color="auto"/>
      </w:divBdr>
    </w:div>
    <w:div w:id="1498032062">
      <w:bodyDiv w:val="1"/>
      <w:marLeft w:val="0"/>
      <w:marRight w:val="0"/>
      <w:marTop w:val="0"/>
      <w:marBottom w:val="0"/>
      <w:divBdr>
        <w:top w:val="none" w:sz="0" w:space="0" w:color="auto"/>
        <w:left w:val="none" w:sz="0" w:space="0" w:color="auto"/>
        <w:bottom w:val="none" w:sz="0" w:space="0" w:color="auto"/>
        <w:right w:val="none" w:sz="0" w:space="0" w:color="auto"/>
      </w:divBdr>
    </w:div>
    <w:div w:id="1500997618">
      <w:bodyDiv w:val="1"/>
      <w:marLeft w:val="0"/>
      <w:marRight w:val="0"/>
      <w:marTop w:val="0"/>
      <w:marBottom w:val="0"/>
      <w:divBdr>
        <w:top w:val="none" w:sz="0" w:space="0" w:color="auto"/>
        <w:left w:val="none" w:sz="0" w:space="0" w:color="auto"/>
        <w:bottom w:val="none" w:sz="0" w:space="0" w:color="auto"/>
        <w:right w:val="none" w:sz="0" w:space="0" w:color="auto"/>
      </w:divBdr>
    </w:div>
    <w:div w:id="1501234184">
      <w:bodyDiv w:val="1"/>
      <w:marLeft w:val="0"/>
      <w:marRight w:val="0"/>
      <w:marTop w:val="0"/>
      <w:marBottom w:val="0"/>
      <w:divBdr>
        <w:top w:val="none" w:sz="0" w:space="0" w:color="auto"/>
        <w:left w:val="none" w:sz="0" w:space="0" w:color="auto"/>
        <w:bottom w:val="none" w:sz="0" w:space="0" w:color="auto"/>
        <w:right w:val="none" w:sz="0" w:space="0" w:color="auto"/>
      </w:divBdr>
    </w:div>
    <w:div w:id="1501386052">
      <w:bodyDiv w:val="1"/>
      <w:marLeft w:val="0"/>
      <w:marRight w:val="0"/>
      <w:marTop w:val="0"/>
      <w:marBottom w:val="0"/>
      <w:divBdr>
        <w:top w:val="none" w:sz="0" w:space="0" w:color="auto"/>
        <w:left w:val="none" w:sz="0" w:space="0" w:color="auto"/>
        <w:bottom w:val="none" w:sz="0" w:space="0" w:color="auto"/>
        <w:right w:val="none" w:sz="0" w:space="0" w:color="auto"/>
      </w:divBdr>
    </w:div>
    <w:div w:id="1504010602">
      <w:bodyDiv w:val="1"/>
      <w:marLeft w:val="0"/>
      <w:marRight w:val="0"/>
      <w:marTop w:val="0"/>
      <w:marBottom w:val="0"/>
      <w:divBdr>
        <w:top w:val="none" w:sz="0" w:space="0" w:color="auto"/>
        <w:left w:val="none" w:sz="0" w:space="0" w:color="auto"/>
        <w:bottom w:val="none" w:sz="0" w:space="0" w:color="auto"/>
        <w:right w:val="none" w:sz="0" w:space="0" w:color="auto"/>
      </w:divBdr>
    </w:div>
    <w:div w:id="1505320318">
      <w:bodyDiv w:val="1"/>
      <w:marLeft w:val="0"/>
      <w:marRight w:val="0"/>
      <w:marTop w:val="0"/>
      <w:marBottom w:val="0"/>
      <w:divBdr>
        <w:top w:val="none" w:sz="0" w:space="0" w:color="auto"/>
        <w:left w:val="none" w:sz="0" w:space="0" w:color="auto"/>
        <w:bottom w:val="none" w:sz="0" w:space="0" w:color="auto"/>
        <w:right w:val="none" w:sz="0" w:space="0" w:color="auto"/>
      </w:divBdr>
    </w:div>
    <w:div w:id="1507860419">
      <w:bodyDiv w:val="1"/>
      <w:marLeft w:val="0"/>
      <w:marRight w:val="0"/>
      <w:marTop w:val="0"/>
      <w:marBottom w:val="0"/>
      <w:divBdr>
        <w:top w:val="none" w:sz="0" w:space="0" w:color="auto"/>
        <w:left w:val="none" w:sz="0" w:space="0" w:color="auto"/>
        <w:bottom w:val="none" w:sz="0" w:space="0" w:color="auto"/>
        <w:right w:val="none" w:sz="0" w:space="0" w:color="auto"/>
      </w:divBdr>
    </w:div>
    <w:div w:id="1511947927">
      <w:bodyDiv w:val="1"/>
      <w:marLeft w:val="0"/>
      <w:marRight w:val="0"/>
      <w:marTop w:val="0"/>
      <w:marBottom w:val="0"/>
      <w:divBdr>
        <w:top w:val="none" w:sz="0" w:space="0" w:color="auto"/>
        <w:left w:val="none" w:sz="0" w:space="0" w:color="auto"/>
        <w:bottom w:val="none" w:sz="0" w:space="0" w:color="auto"/>
        <w:right w:val="none" w:sz="0" w:space="0" w:color="auto"/>
      </w:divBdr>
    </w:div>
    <w:div w:id="1513109299">
      <w:bodyDiv w:val="1"/>
      <w:marLeft w:val="0"/>
      <w:marRight w:val="0"/>
      <w:marTop w:val="0"/>
      <w:marBottom w:val="0"/>
      <w:divBdr>
        <w:top w:val="none" w:sz="0" w:space="0" w:color="auto"/>
        <w:left w:val="none" w:sz="0" w:space="0" w:color="auto"/>
        <w:bottom w:val="none" w:sz="0" w:space="0" w:color="auto"/>
        <w:right w:val="none" w:sz="0" w:space="0" w:color="auto"/>
      </w:divBdr>
    </w:div>
    <w:div w:id="1514220727">
      <w:bodyDiv w:val="1"/>
      <w:marLeft w:val="0"/>
      <w:marRight w:val="0"/>
      <w:marTop w:val="0"/>
      <w:marBottom w:val="0"/>
      <w:divBdr>
        <w:top w:val="none" w:sz="0" w:space="0" w:color="auto"/>
        <w:left w:val="none" w:sz="0" w:space="0" w:color="auto"/>
        <w:bottom w:val="none" w:sz="0" w:space="0" w:color="auto"/>
        <w:right w:val="none" w:sz="0" w:space="0" w:color="auto"/>
      </w:divBdr>
    </w:div>
    <w:div w:id="1514344251">
      <w:bodyDiv w:val="1"/>
      <w:marLeft w:val="0"/>
      <w:marRight w:val="0"/>
      <w:marTop w:val="0"/>
      <w:marBottom w:val="0"/>
      <w:divBdr>
        <w:top w:val="none" w:sz="0" w:space="0" w:color="auto"/>
        <w:left w:val="none" w:sz="0" w:space="0" w:color="auto"/>
        <w:bottom w:val="none" w:sz="0" w:space="0" w:color="auto"/>
        <w:right w:val="none" w:sz="0" w:space="0" w:color="auto"/>
      </w:divBdr>
    </w:div>
    <w:div w:id="1516652075">
      <w:bodyDiv w:val="1"/>
      <w:marLeft w:val="0"/>
      <w:marRight w:val="0"/>
      <w:marTop w:val="0"/>
      <w:marBottom w:val="0"/>
      <w:divBdr>
        <w:top w:val="none" w:sz="0" w:space="0" w:color="auto"/>
        <w:left w:val="none" w:sz="0" w:space="0" w:color="auto"/>
        <w:bottom w:val="none" w:sz="0" w:space="0" w:color="auto"/>
        <w:right w:val="none" w:sz="0" w:space="0" w:color="auto"/>
      </w:divBdr>
    </w:div>
    <w:div w:id="1517618368">
      <w:bodyDiv w:val="1"/>
      <w:marLeft w:val="0"/>
      <w:marRight w:val="0"/>
      <w:marTop w:val="0"/>
      <w:marBottom w:val="0"/>
      <w:divBdr>
        <w:top w:val="none" w:sz="0" w:space="0" w:color="auto"/>
        <w:left w:val="none" w:sz="0" w:space="0" w:color="auto"/>
        <w:bottom w:val="none" w:sz="0" w:space="0" w:color="auto"/>
        <w:right w:val="none" w:sz="0" w:space="0" w:color="auto"/>
      </w:divBdr>
    </w:div>
    <w:div w:id="1520387227">
      <w:bodyDiv w:val="1"/>
      <w:marLeft w:val="0"/>
      <w:marRight w:val="0"/>
      <w:marTop w:val="0"/>
      <w:marBottom w:val="0"/>
      <w:divBdr>
        <w:top w:val="none" w:sz="0" w:space="0" w:color="auto"/>
        <w:left w:val="none" w:sz="0" w:space="0" w:color="auto"/>
        <w:bottom w:val="none" w:sz="0" w:space="0" w:color="auto"/>
        <w:right w:val="none" w:sz="0" w:space="0" w:color="auto"/>
      </w:divBdr>
    </w:div>
    <w:div w:id="1521699290">
      <w:bodyDiv w:val="1"/>
      <w:marLeft w:val="0"/>
      <w:marRight w:val="0"/>
      <w:marTop w:val="0"/>
      <w:marBottom w:val="0"/>
      <w:divBdr>
        <w:top w:val="none" w:sz="0" w:space="0" w:color="auto"/>
        <w:left w:val="none" w:sz="0" w:space="0" w:color="auto"/>
        <w:bottom w:val="none" w:sz="0" w:space="0" w:color="auto"/>
        <w:right w:val="none" w:sz="0" w:space="0" w:color="auto"/>
      </w:divBdr>
    </w:div>
    <w:div w:id="1523086073">
      <w:bodyDiv w:val="1"/>
      <w:marLeft w:val="0"/>
      <w:marRight w:val="0"/>
      <w:marTop w:val="0"/>
      <w:marBottom w:val="0"/>
      <w:divBdr>
        <w:top w:val="none" w:sz="0" w:space="0" w:color="auto"/>
        <w:left w:val="none" w:sz="0" w:space="0" w:color="auto"/>
        <w:bottom w:val="none" w:sz="0" w:space="0" w:color="auto"/>
        <w:right w:val="none" w:sz="0" w:space="0" w:color="auto"/>
      </w:divBdr>
    </w:div>
    <w:div w:id="1524325095">
      <w:bodyDiv w:val="1"/>
      <w:marLeft w:val="0"/>
      <w:marRight w:val="0"/>
      <w:marTop w:val="0"/>
      <w:marBottom w:val="0"/>
      <w:divBdr>
        <w:top w:val="none" w:sz="0" w:space="0" w:color="auto"/>
        <w:left w:val="none" w:sz="0" w:space="0" w:color="auto"/>
        <w:bottom w:val="none" w:sz="0" w:space="0" w:color="auto"/>
        <w:right w:val="none" w:sz="0" w:space="0" w:color="auto"/>
      </w:divBdr>
    </w:div>
    <w:div w:id="1525630326">
      <w:bodyDiv w:val="1"/>
      <w:marLeft w:val="0"/>
      <w:marRight w:val="0"/>
      <w:marTop w:val="0"/>
      <w:marBottom w:val="0"/>
      <w:divBdr>
        <w:top w:val="none" w:sz="0" w:space="0" w:color="auto"/>
        <w:left w:val="none" w:sz="0" w:space="0" w:color="auto"/>
        <w:bottom w:val="none" w:sz="0" w:space="0" w:color="auto"/>
        <w:right w:val="none" w:sz="0" w:space="0" w:color="auto"/>
      </w:divBdr>
    </w:div>
    <w:div w:id="1529023578">
      <w:bodyDiv w:val="1"/>
      <w:marLeft w:val="0"/>
      <w:marRight w:val="0"/>
      <w:marTop w:val="0"/>
      <w:marBottom w:val="0"/>
      <w:divBdr>
        <w:top w:val="none" w:sz="0" w:space="0" w:color="auto"/>
        <w:left w:val="none" w:sz="0" w:space="0" w:color="auto"/>
        <w:bottom w:val="none" w:sz="0" w:space="0" w:color="auto"/>
        <w:right w:val="none" w:sz="0" w:space="0" w:color="auto"/>
      </w:divBdr>
    </w:div>
    <w:div w:id="1529686023">
      <w:bodyDiv w:val="1"/>
      <w:marLeft w:val="0"/>
      <w:marRight w:val="0"/>
      <w:marTop w:val="0"/>
      <w:marBottom w:val="0"/>
      <w:divBdr>
        <w:top w:val="none" w:sz="0" w:space="0" w:color="auto"/>
        <w:left w:val="none" w:sz="0" w:space="0" w:color="auto"/>
        <w:bottom w:val="none" w:sz="0" w:space="0" w:color="auto"/>
        <w:right w:val="none" w:sz="0" w:space="0" w:color="auto"/>
      </w:divBdr>
    </w:div>
    <w:div w:id="1529755128">
      <w:bodyDiv w:val="1"/>
      <w:marLeft w:val="0"/>
      <w:marRight w:val="0"/>
      <w:marTop w:val="0"/>
      <w:marBottom w:val="0"/>
      <w:divBdr>
        <w:top w:val="none" w:sz="0" w:space="0" w:color="auto"/>
        <w:left w:val="none" w:sz="0" w:space="0" w:color="auto"/>
        <w:bottom w:val="none" w:sz="0" w:space="0" w:color="auto"/>
        <w:right w:val="none" w:sz="0" w:space="0" w:color="auto"/>
      </w:divBdr>
    </w:div>
    <w:div w:id="1531142733">
      <w:bodyDiv w:val="1"/>
      <w:marLeft w:val="0"/>
      <w:marRight w:val="0"/>
      <w:marTop w:val="0"/>
      <w:marBottom w:val="0"/>
      <w:divBdr>
        <w:top w:val="none" w:sz="0" w:space="0" w:color="auto"/>
        <w:left w:val="none" w:sz="0" w:space="0" w:color="auto"/>
        <w:bottom w:val="none" w:sz="0" w:space="0" w:color="auto"/>
        <w:right w:val="none" w:sz="0" w:space="0" w:color="auto"/>
      </w:divBdr>
    </w:div>
    <w:div w:id="1531185333">
      <w:bodyDiv w:val="1"/>
      <w:marLeft w:val="0"/>
      <w:marRight w:val="0"/>
      <w:marTop w:val="0"/>
      <w:marBottom w:val="0"/>
      <w:divBdr>
        <w:top w:val="none" w:sz="0" w:space="0" w:color="auto"/>
        <w:left w:val="none" w:sz="0" w:space="0" w:color="auto"/>
        <w:bottom w:val="none" w:sz="0" w:space="0" w:color="auto"/>
        <w:right w:val="none" w:sz="0" w:space="0" w:color="auto"/>
      </w:divBdr>
    </w:div>
    <w:div w:id="1533568860">
      <w:bodyDiv w:val="1"/>
      <w:marLeft w:val="0"/>
      <w:marRight w:val="0"/>
      <w:marTop w:val="0"/>
      <w:marBottom w:val="0"/>
      <w:divBdr>
        <w:top w:val="none" w:sz="0" w:space="0" w:color="auto"/>
        <w:left w:val="none" w:sz="0" w:space="0" w:color="auto"/>
        <w:bottom w:val="none" w:sz="0" w:space="0" w:color="auto"/>
        <w:right w:val="none" w:sz="0" w:space="0" w:color="auto"/>
      </w:divBdr>
    </w:div>
    <w:div w:id="1535002087">
      <w:bodyDiv w:val="1"/>
      <w:marLeft w:val="0"/>
      <w:marRight w:val="0"/>
      <w:marTop w:val="0"/>
      <w:marBottom w:val="0"/>
      <w:divBdr>
        <w:top w:val="none" w:sz="0" w:space="0" w:color="auto"/>
        <w:left w:val="none" w:sz="0" w:space="0" w:color="auto"/>
        <w:bottom w:val="none" w:sz="0" w:space="0" w:color="auto"/>
        <w:right w:val="none" w:sz="0" w:space="0" w:color="auto"/>
      </w:divBdr>
    </w:div>
    <w:div w:id="1535583326">
      <w:bodyDiv w:val="1"/>
      <w:marLeft w:val="0"/>
      <w:marRight w:val="0"/>
      <w:marTop w:val="0"/>
      <w:marBottom w:val="0"/>
      <w:divBdr>
        <w:top w:val="none" w:sz="0" w:space="0" w:color="auto"/>
        <w:left w:val="none" w:sz="0" w:space="0" w:color="auto"/>
        <w:bottom w:val="none" w:sz="0" w:space="0" w:color="auto"/>
        <w:right w:val="none" w:sz="0" w:space="0" w:color="auto"/>
      </w:divBdr>
    </w:div>
    <w:div w:id="1535919406">
      <w:bodyDiv w:val="1"/>
      <w:marLeft w:val="0"/>
      <w:marRight w:val="0"/>
      <w:marTop w:val="0"/>
      <w:marBottom w:val="0"/>
      <w:divBdr>
        <w:top w:val="none" w:sz="0" w:space="0" w:color="auto"/>
        <w:left w:val="none" w:sz="0" w:space="0" w:color="auto"/>
        <w:bottom w:val="none" w:sz="0" w:space="0" w:color="auto"/>
        <w:right w:val="none" w:sz="0" w:space="0" w:color="auto"/>
      </w:divBdr>
    </w:div>
    <w:div w:id="1536650604">
      <w:bodyDiv w:val="1"/>
      <w:marLeft w:val="0"/>
      <w:marRight w:val="0"/>
      <w:marTop w:val="0"/>
      <w:marBottom w:val="0"/>
      <w:divBdr>
        <w:top w:val="none" w:sz="0" w:space="0" w:color="auto"/>
        <w:left w:val="none" w:sz="0" w:space="0" w:color="auto"/>
        <w:bottom w:val="none" w:sz="0" w:space="0" w:color="auto"/>
        <w:right w:val="none" w:sz="0" w:space="0" w:color="auto"/>
      </w:divBdr>
    </w:div>
    <w:div w:id="1537233645">
      <w:bodyDiv w:val="1"/>
      <w:marLeft w:val="0"/>
      <w:marRight w:val="0"/>
      <w:marTop w:val="0"/>
      <w:marBottom w:val="0"/>
      <w:divBdr>
        <w:top w:val="none" w:sz="0" w:space="0" w:color="auto"/>
        <w:left w:val="none" w:sz="0" w:space="0" w:color="auto"/>
        <w:bottom w:val="none" w:sz="0" w:space="0" w:color="auto"/>
        <w:right w:val="none" w:sz="0" w:space="0" w:color="auto"/>
      </w:divBdr>
    </w:div>
    <w:div w:id="1537428162">
      <w:bodyDiv w:val="1"/>
      <w:marLeft w:val="0"/>
      <w:marRight w:val="0"/>
      <w:marTop w:val="0"/>
      <w:marBottom w:val="0"/>
      <w:divBdr>
        <w:top w:val="none" w:sz="0" w:space="0" w:color="auto"/>
        <w:left w:val="none" w:sz="0" w:space="0" w:color="auto"/>
        <w:bottom w:val="none" w:sz="0" w:space="0" w:color="auto"/>
        <w:right w:val="none" w:sz="0" w:space="0" w:color="auto"/>
      </w:divBdr>
    </w:div>
    <w:div w:id="1537621995">
      <w:bodyDiv w:val="1"/>
      <w:marLeft w:val="0"/>
      <w:marRight w:val="0"/>
      <w:marTop w:val="0"/>
      <w:marBottom w:val="0"/>
      <w:divBdr>
        <w:top w:val="none" w:sz="0" w:space="0" w:color="auto"/>
        <w:left w:val="none" w:sz="0" w:space="0" w:color="auto"/>
        <w:bottom w:val="none" w:sz="0" w:space="0" w:color="auto"/>
        <w:right w:val="none" w:sz="0" w:space="0" w:color="auto"/>
      </w:divBdr>
    </w:div>
    <w:div w:id="1539734048">
      <w:bodyDiv w:val="1"/>
      <w:marLeft w:val="0"/>
      <w:marRight w:val="0"/>
      <w:marTop w:val="0"/>
      <w:marBottom w:val="0"/>
      <w:divBdr>
        <w:top w:val="none" w:sz="0" w:space="0" w:color="auto"/>
        <w:left w:val="none" w:sz="0" w:space="0" w:color="auto"/>
        <w:bottom w:val="none" w:sz="0" w:space="0" w:color="auto"/>
        <w:right w:val="none" w:sz="0" w:space="0" w:color="auto"/>
      </w:divBdr>
    </w:div>
    <w:div w:id="1540898996">
      <w:bodyDiv w:val="1"/>
      <w:marLeft w:val="0"/>
      <w:marRight w:val="0"/>
      <w:marTop w:val="0"/>
      <w:marBottom w:val="0"/>
      <w:divBdr>
        <w:top w:val="none" w:sz="0" w:space="0" w:color="auto"/>
        <w:left w:val="none" w:sz="0" w:space="0" w:color="auto"/>
        <w:bottom w:val="none" w:sz="0" w:space="0" w:color="auto"/>
        <w:right w:val="none" w:sz="0" w:space="0" w:color="auto"/>
      </w:divBdr>
    </w:div>
    <w:div w:id="1540968296">
      <w:bodyDiv w:val="1"/>
      <w:marLeft w:val="0"/>
      <w:marRight w:val="0"/>
      <w:marTop w:val="0"/>
      <w:marBottom w:val="0"/>
      <w:divBdr>
        <w:top w:val="none" w:sz="0" w:space="0" w:color="auto"/>
        <w:left w:val="none" w:sz="0" w:space="0" w:color="auto"/>
        <w:bottom w:val="none" w:sz="0" w:space="0" w:color="auto"/>
        <w:right w:val="none" w:sz="0" w:space="0" w:color="auto"/>
      </w:divBdr>
    </w:div>
    <w:div w:id="1541093762">
      <w:bodyDiv w:val="1"/>
      <w:marLeft w:val="0"/>
      <w:marRight w:val="0"/>
      <w:marTop w:val="0"/>
      <w:marBottom w:val="0"/>
      <w:divBdr>
        <w:top w:val="none" w:sz="0" w:space="0" w:color="auto"/>
        <w:left w:val="none" w:sz="0" w:space="0" w:color="auto"/>
        <w:bottom w:val="none" w:sz="0" w:space="0" w:color="auto"/>
        <w:right w:val="none" w:sz="0" w:space="0" w:color="auto"/>
      </w:divBdr>
    </w:div>
    <w:div w:id="1546212732">
      <w:bodyDiv w:val="1"/>
      <w:marLeft w:val="0"/>
      <w:marRight w:val="0"/>
      <w:marTop w:val="0"/>
      <w:marBottom w:val="0"/>
      <w:divBdr>
        <w:top w:val="none" w:sz="0" w:space="0" w:color="auto"/>
        <w:left w:val="none" w:sz="0" w:space="0" w:color="auto"/>
        <w:bottom w:val="none" w:sz="0" w:space="0" w:color="auto"/>
        <w:right w:val="none" w:sz="0" w:space="0" w:color="auto"/>
      </w:divBdr>
    </w:div>
    <w:div w:id="1546599295">
      <w:bodyDiv w:val="1"/>
      <w:marLeft w:val="0"/>
      <w:marRight w:val="0"/>
      <w:marTop w:val="0"/>
      <w:marBottom w:val="0"/>
      <w:divBdr>
        <w:top w:val="none" w:sz="0" w:space="0" w:color="auto"/>
        <w:left w:val="none" w:sz="0" w:space="0" w:color="auto"/>
        <w:bottom w:val="none" w:sz="0" w:space="0" w:color="auto"/>
        <w:right w:val="none" w:sz="0" w:space="0" w:color="auto"/>
      </w:divBdr>
    </w:div>
    <w:div w:id="1549226023">
      <w:bodyDiv w:val="1"/>
      <w:marLeft w:val="0"/>
      <w:marRight w:val="0"/>
      <w:marTop w:val="0"/>
      <w:marBottom w:val="0"/>
      <w:divBdr>
        <w:top w:val="none" w:sz="0" w:space="0" w:color="auto"/>
        <w:left w:val="none" w:sz="0" w:space="0" w:color="auto"/>
        <w:bottom w:val="none" w:sz="0" w:space="0" w:color="auto"/>
        <w:right w:val="none" w:sz="0" w:space="0" w:color="auto"/>
      </w:divBdr>
    </w:div>
    <w:div w:id="1551305202">
      <w:bodyDiv w:val="1"/>
      <w:marLeft w:val="0"/>
      <w:marRight w:val="0"/>
      <w:marTop w:val="0"/>
      <w:marBottom w:val="0"/>
      <w:divBdr>
        <w:top w:val="none" w:sz="0" w:space="0" w:color="auto"/>
        <w:left w:val="none" w:sz="0" w:space="0" w:color="auto"/>
        <w:bottom w:val="none" w:sz="0" w:space="0" w:color="auto"/>
        <w:right w:val="none" w:sz="0" w:space="0" w:color="auto"/>
      </w:divBdr>
    </w:div>
    <w:div w:id="1554005190">
      <w:bodyDiv w:val="1"/>
      <w:marLeft w:val="0"/>
      <w:marRight w:val="0"/>
      <w:marTop w:val="0"/>
      <w:marBottom w:val="0"/>
      <w:divBdr>
        <w:top w:val="none" w:sz="0" w:space="0" w:color="auto"/>
        <w:left w:val="none" w:sz="0" w:space="0" w:color="auto"/>
        <w:bottom w:val="none" w:sz="0" w:space="0" w:color="auto"/>
        <w:right w:val="none" w:sz="0" w:space="0" w:color="auto"/>
      </w:divBdr>
    </w:div>
    <w:div w:id="1554730235">
      <w:bodyDiv w:val="1"/>
      <w:marLeft w:val="0"/>
      <w:marRight w:val="0"/>
      <w:marTop w:val="0"/>
      <w:marBottom w:val="0"/>
      <w:divBdr>
        <w:top w:val="none" w:sz="0" w:space="0" w:color="auto"/>
        <w:left w:val="none" w:sz="0" w:space="0" w:color="auto"/>
        <w:bottom w:val="none" w:sz="0" w:space="0" w:color="auto"/>
        <w:right w:val="none" w:sz="0" w:space="0" w:color="auto"/>
      </w:divBdr>
    </w:div>
    <w:div w:id="1558125253">
      <w:bodyDiv w:val="1"/>
      <w:marLeft w:val="0"/>
      <w:marRight w:val="0"/>
      <w:marTop w:val="0"/>
      <w:marBottom w:val="0"/>
      <w:divBdr>
        <w:top w:val="none" w:sz="0" w:space="0" w:color="auto"/>
        <w:left w:val="none" w:sz="0" w:space="0" w:color="auto"/>
        <w:bottom w:val="none" w:sz="0" w:space="0" w:color="auto"/>
        <w:right w:val="none" w:sz="0" w:space="0" w:color="auto"/>
      </w:divBdr>
    </w:div>
    <w:div w:id="1560091987">
      <w:bodyDiv w:val="1"/>
      <w:marLeft w:val="0"/>
      <w:marRight w:val="0"/>
      <w:marTop w:val="0"/>
      <w:marBottom w:val="0"/>
      <w:divBdr>
        <w:top w:val="none" w:sz="0" w:space="0" w:color="auto"/>
        <w:left w:val="none" w:sz="0" w:space="0" w:color="auto"/>
        <w:bottom w:val="none" w:sz="0" w:space="0" w:color="auto"/>
        <w:right w:val="none" w:sz="0" w:space="0" w:color="auto"/>
      </w:divBdr>
    </w:div>
    <w:div w:id="1560433888">
      <w:bodyDiv w:val="1"/>
      <w:marLeft w:val="0"/>
      <w:marRight w:val="0"/>
      <w:marTop w:val="0"/>
      <w:marBottom w:val="0"/>
      <w:divBdr>
        <w:top w:val="none" w:sz="0" w:space="0" w:color="auto"/>
        <w:left w:val="none" w:sz="0" w:space="0" w:color="auto"/>
        <w:bottom w:val="none" w:sz="0" w:space="0" w:color="auto"/>
        <w:right w:val="none" w:sz="0" w:space="0" w:color="auto"/>
      </w:divBdr>
    </w:div>
    <w:div w:id="1564027894">
      <w:bodyDiv w:val="1"/>
      <w:marLeft w:val="0"/>
      <w:marRight w:val="0"/>
      <w:marTop w:val="0"/>
      <w:marBottom w:val="0"/>
      <w:divBdr>
        <w:top w:val="none" w:sz="0" w:space="0" w:color="auto"/>
        <w:left w:val="none" w:sz="0" w:space="0" w:color="auto"/>
        <w:bottom w:val="none" w:sz="0" w:space="0" w:color="auto"/>
        <w:right w:val="none" w:sz="0" w:space="0" w:color="auto"/>
      </w:divBdr>
    </w:div>
    <w:div w:id="1564097822">
      <w:bodyDiv w:val="1"/>
      <w:marLeft w:val="0"/>
      <w:marRight w:val="0"/>
      <w:marTop w:val="0"/>
      <w:marBottom w:val="0"/>
      <w:divBdr>
        <w:top w:val="none" w:sz="0" w:space="0" w:color="auto"/>
        <w:left w:val="none" w:sz="0" w:space="0" w:color="auto"/>
        <w:bottom w:val="none" w:sz="0" w:space="0" w:color="auto"/>
        <w:right w:val="none" w:sz="0" w:space="0" w:color="auto"/>
      </w:divBdr>
    </w:div>
    <w:div w:id="1564832980">
      <w:bodyDiv w:val="1"/>
      <w:marLeft w:val="0"/>
      <w:marRight w:val="0"/>
      <w:marTop w:val="0"/>
      <w:marBottom w:val="0"/>
      <w:divBdr>
        <w:top w:val="none" w:sz="0" w:space="0" w:color="auto"/>
        <w:left w:val="none" w:sz="0" w:space="0" w:color="auto"/>
        <w:bottom w:val="none" w:sz="0" w:space="0" w:color="auto"/>
        <w:right w:val="none" w:sz="0" w:space="0" w:color="auto"/>
      </w:divBdr>
    </w:div>
    <w:div w:id="1566719210">
      <w:bodyDiv w:val="1"/>
      <w:marLeft w:val="0"/>
      <w:marRight w:val="0"/>
      <w:marTop w:val="0"/>
      <w:marBottom w:val="0"/>
      <w:divBdr>
        <w:top w:val="none" w:sz="0" w:space="0" w:color="auto"/>
        <w:left w:val="none" w:sz="0" w:space="0" w:color="auto"/>
        <w:bottom w:val="none" w:sz="0" w:space="0" w:color="auto"/>
        <w:right w:val="none" w:sz="0" w:space="0" w:color="auto"/>
      </w:divBdr>
    </w:div>
    <w:div w:id="1568952778">
      <w:bodyDiv w:val="1"/>
      <w:marLeft w:val="0"/>
      <w:marRight w:val="0"/>
      <w:marTop w:val="0"/>
      <w:marBottom w:val="0"/>
      <w:divBdr>
        <w:top w:val="none" w:sz="0" w:space="0" w:color="auto"/>
        <w:left w:val="none" w:sz="0" w:space="0" w:color="auto"/>
        <w:bottom w:val="none" w:sz="0" w:space="0" w:color="auto"/>
        <w:right w:val="none" w:sz="0" w:space="0" w:color="auto"/>
      </w:divBdr>
    </w:div>
    <w:div w:id="1570648432">
      <w:bodyDiv w:val="1"/>
      <w:marLeft w:val="0"/>
      <w:marRight w:val="0"/>
      <w:marTop w:val="0"/>
      <w:marBottom w:val="0"/>
      <w:divBdr>
        <w:top w:val="none" w:sz="0" w:space="0" w:color="auto"/>
        <w:left w:val="none" w:sz="0" w:space="0" w:color="auto"/>
        <w:bottom w:val="none" w:sz="0" w:space="0" w:color="auto"/>
        <w:right w:val="none" w:sz="0" w:space="0" w:color="auto"/>
      </w:divBdr>
    </w:div>
    <w:div w:id="1572277200">
      <w:bodyDiv w:val="1"/>
      <w:marLeft w:val="0"/>
      <w:marRight w:val="0"/>
      <w:marTop w:val="0"/>
      <w:marBottom w:val="0"/>
      <w:divBdr>
        <w:top w:val="none" w:sz="0" w:space="0" w:color="auto"/>
        <w:left w:val="none" w:sz="0" w:space="0" w:color="auto"/>
        <w:bottom w:val="none" w:sz="0" w:space="0" w:color="auto"/>
        <w:right w:val="none" w:sz="0" w:space="0" w:color="auto"/>
      </w:divBdr>
    </w:div>
    <w:div w:id="1575771714">
      <w:bodyDiv w:val="1"/>
      <w:marLeft w:val="0"/>
      <w:marRight w:val="0"/>
      <w:marTop w:val="0"/>
      <w:marBottom w:val="0"/>
      <w:divBdr>
        <w:top w:val="none" w:sz="0" w:space="0" w:color="auto"/>
        <w:left w:val="none" w:sz="0" w:space="0" w:color="auto"/>
        <w:bottom w:val="none" w:sz="0" w:space="0" w:color="auto"/>
        <w:right w:val="none" w:sz="0" w:space="0" w:color="auto"/>
      </w:divBdr>
    </w:div>
    <w:div w:id="1577279075">
      <w:bodyDiv w:val="1"/>
      <w:marLeft w:val="0"/>
      <w:marRight w:val="0"/>
      <w:marTop w:val="0"/>
      <w:marBottom w:val="0"/>
      <w:divBdr>
        <w:top w:val="none" w:sz="0" w:space="0" w:color="auto"/>
        <w:left w:val="none" w:sz="0" w:space="0" w:color="auto"/>
        <w:bottom w:val="none" w:sz="0" w:space="0" w:color="auto"/>
        <w:right w:val="none" w:sz="0" w:space="0" w:color="auto"/>
      </w:divBdr>
    </w:div>
    <w:div w:id="1579052710">
      <w:bodyDiv w:val="1"/>
      <w:marLeft w:val="0"/>
      <w:marRight w:val="0"/>
      <w:marTop w:val="0"/>
      <w:marBottom w:val="0"/>
      <w:divBdr>
        <w:top w:val="none" w:sz="0" w:space="0" w:color="auto"/>
        <w:left w:val="none" w:sz="0" w:space="0" w:color="auto"/>
        <w:bottom w:val="none" w:sz="0" w:space="0" w:color="auto"/>
        <w:right w:val="none" w:sz="0" w:space="0" w:color="auto"/>
      </w:divBdr>
    </w:div>
    <w:div w:id="1580285218">
      <w:bodyDiv w:val="1"/>
      <w:marLeft w:val="0"/>
      <w:marRight w:val="0"/>
      <w:marTop w:val="0"/>
      <w:marBottom w:val="0"/>
      <w:divBdr>
        <w:top w:val="none" w:sz="0" w:space="0" w:color="auto"/>
        <w:left w:val="none" w:sz="0" w:space="0" w:color="auto"/>
        <w:bottom w:val="none" w:sz="0" w:space="0" w:color="auto"/>
        <w:right w:val="none" w:sz="0" w:space="0" w:color="auto"/>
      </w:divBdr>
    </w:div>
    <w:div w:id="1580746758">
      <w:bodyDiv w:val="1"/>
      <w:marLeft w:val="0"/>
      <w:marRight w:val="0"/>
      <w:marTop w:val="0"/>
      <w:marBottom w:val="0"/>
      <w:divBdr>
        <w:top w:val="none" w:sz="0" w:space="0" w:color="auto"/>
        <w:left w:val="none" w:sz="0" w:space="0" w:color="auto"/>
        <w:bottom w:val="none" w:sz="0" w:space="0" w:color="auto"/>
        <w:right w:val="none" w:sz="0" w:space="0" w:color="auto"/>
      </w:divBdr>
    </w:div>
    <w:div w:id="1582056979">
      <w:bodyDiv w:val="1"/>
      <w:marLeft w:val="0"/>
      <w:marRight w:val="0"/>
      <w:marTop w:val="0"/>
      <w:marBottom w:val="0"/>
      <w:divBdr>
        <w:top w:val="none" w:sz="0" w:space="0" w:color="auto"/>
        <w:left w:val="none" w:sz="0" w:space="0" w:color="auto"/>
        <w:bottom w:val="none" w:sz="0" w:space="0" w:color="auto"/>
        <w:right w:val="none" w:sz="0" w:space="0" w:color="auto"/>
      </w:divBdr>
    </w:div>
    <w:div w:id="1585533472">
      <w:bodyDiv w:val="1"/>
      <w:marLeft w:val="0"/>
      <w:marRight w:val="0"/>
      <w:marTop w:val="0"/>
      <w:marBottom w:val="0"/>
      <w:divBdr>
        <w:top w:val="none" w:sz="0" w:space="0" w:color="auto"/>
        <w:left w:val="none" w:sz="0" w:space="0" w:color="auto"/>
        <w:bottom w:val="none" w:sz="0" w:space="0" w:color="auto"/>
        <w:right w:val="none" w:sz="0" w:space="0" w:color="auto"/>
      </w:divBdr>
    </w:div>
    <w:div w:id="1587230571">
      <w:bodyDiv w:val="1"/>
      <w:marLeft w:val="0"/>
      <w:marRight w:val="0"/>
      <w:marTop w:val="0"/>
      <w:marBottom w:val="0"/>
      <w:divBdr>
        <w:top w:val="none" w:sz="0" w:space="0" w:color="auto"/>
        <w:left w:val="none" w:sz="0" w:space="0" w:color="auto"/>
        <w:bottom w:val="none" w:sz="0" w:space="0" w:color="auto"/>
        <w:right w:val="none" w:sz="0" w:space="0" w:color="auto"/>
      </w:divBdr>
    </w:div>
    <w:div w:id="1587302126">
      <w:bodyDiv w:val="1"/>
      <w:marLeft w:val="0"/>
      <w:marRight w:val="0"/>
      <w:marTop w:val="0"/>
      <w:marBottom w:val="0"/>
      <w:divBdr>
        <w:top w:val="none" w:sz="0" w:space="0" w:color="auto"/>
        <w:left w:val="none" w:sz="0" w:space="0" w:color="auto"/>
        <w:bottom w:val="none" w:sz="0" w:space="0" w:color="auto"/>
        <w:right w:val="none" w:sz="0" w:space="0" w:color="auto"/>
      </w:divBdr>
    </w:div>
    <w:div w:id="1587807104">
      <w:bodyDiv w:val="1"/>
      <w:marLeft w:val="0"/>
      <w:marRight w:val="0"/>
      <w:marTop w:val="0"/>
      <w:marBottom w:val="0"/>
      <w:divBdr>
        <w:top w:val="none" w:sz="0" w:space="0" w:color="auto"/>
        <w:left w:val="none" w:sz="0" w:space="0" w:color="auto"/>
        <w:bottom w:val="none" w:sz="0" w:space="0" w:color="auto"/>
        <w:right w:val="none" w:sz="0" w:space="0" w:color="auto"/>
      </w:divBdr>
    </w:div>
    <w:div w:id="1588808839">
      <w:bodyDiv w:val="1"/>
      <w:marLeft w:val="0"/>
      <w:marRight w:val="0"/>
      <w:marTop w:val="0"/>
      <w:marBottom w:val="0"/>
      <w:divBdr>
        <w:top w:val="none" w:sz="0" w:space="0" w:color="auto"/>
        <w:left w:val="none" w:sz="0" w:space="0" w:color="auto"/>
        <w:bottom w:val="none" w:sz="0" w:space="0" w:color="auto"/>
        <w:right w:val="none" w:sz="0" w:space="0" w:color="auto"/>
      </w:divBdr>
    </w:div>
    <w:div w:id="1589003096">
      <w:bodyDiv w:val="1"/>
      <w:marLeft w:val="0"/>
      <w:marRight w:val="0"/>
      <w:marTop w:val="0"/>
      <w:marBottom w:val="0"/>
      <w:divBdr>
        <w:top w:val="none" w:sz="0" w:space="0" w:color="auto"/>
        <w:left w:val="none" w:sz="0" w:space="0" w:color="auto"/>
        <w:bottom w:val="none" w:sz="0" w:space="0" w:color="auto"/>
        <w:right w:val="none" w:sz="0" w:space="0" w:color="auto"/>
      </w:divBdr>
    </w:div>
    <w:div w:id="1589539359">
      <w:bodyDiv w:val="1"/>
      <w:marLeft w:val="0"/>
      <w:marRight w:val="0"/>
      <w:marTop w:val="0"/>
      <w:marBottom w:val="0"/>
      <w:divBdr>
        <w:top w:val="none" w:sz="0" w:space="0" w:color="auto"/>
        <w:left w:val="none" w:sz="0" w:space="0" w:color="auto"/>
        <w:bottom w:val="none" w:sz="0" w:space="0" w:color="auto"/>
        <w:right w:val="none" w:sz="0" w:space="0" w:color="auto"/>
      </w:divBdr>
    </w:div>
    <w:div w:id="1591430421">
      <w:bodyDiv w:val="1"/>
      <w:marLeft w:val="0"/>
      <w:marRight w:val="0"/>
      <w:marTop w:val="0"/>
      <w:marBottom w:val="0"/>
      <w:divBdr>
        <w:top w:val="none" w:sz="0" w:space="0" w:color="auto"/>
        <w:left w:val="none" w:sz="0" w:space="0" w:color="auto"/>
        <w:bottom w:val="none" w:sz="0" w:space="0" w:color="auto"/>
        <w:right w:val="none" w:sz="0" w:space="0" w:color="auto"/>
      </w:divBdr>
    </w:div>
    <w:div w:id="1591573679">
      <w:bodyDiv w:val="1"/>
      <w:marLeft w:val="0"/>
      <w:marRight w:val="0"/>
      <w:marTop w:val="0"/>
      <w:marBottom w:val="0"/>
      <w:divBdr>
        <w:top w:val="none" w:sz="0" w:space="0" w:color="auto"/>
        <w:left w:val="none" w:sz="0" w:space="0" w:color="auto"/>
        <w:bottom w:val="none" w:sz="0" w:space="0" w:color="auto"/>
        <w:right w:val="none" w:sz="0" w:space="0" w:color="auto"/>
      </w:divBdr>
    </w:div>
    <w:div w:id="1591768992">
      <w:bodyDiv w:val="1"/>
      <w:marLeft w:val="0"/>
      <w:marRight w:val="0"/>
      <w:marTop w:val="0"/>
      <w:marBottom w:val="0"/>
      <w:divBdr>
        <w:top w:val="none" w:sz="0" w:space="0" w:color="auto"/>
        <w:left w:val="none" w:sz="0" w:space="0" w:color="auto"/>
        <w:bottom w:val="none" w:sz="0" w:space="0" w:color="auto"/>
        <w:right w:val="none" w:sz="0" w:space="0" w:color="auto"/>
      </w:divBdr>
    </w:div>
    <w:div w:id="1596203670">
      <w:bodyDiv w:val="1"/>
      <w:marLeft w:val="0"/>
      <w:marRight w:val="0"/>
      <w:marTop w:val="0"/>
      <w:marBottom w:val="0"/>
      <w:divBdr>
        <w:top w:val="none" w:sz="0" w:space="0" w:color="auto"/>
        <w:left w:val="none" w:sz="0" w:space="0" w:color="auto"/>
        <w:bottom w:val="none" w:sz="0" w:space="0" w:color="auto"/>
        <w:right w:val="none" w:sz="0" w:space="0" w:color="auto"/>
      </w:divBdr>
    </w:div>
    <w:div w:id="1596283406">
      <w:bodyDiv w:val="1"/>
      <w:marLeft w:val="0"/>
      <w:marRight w:val="0"/>
      <w:marTop w:val="0"/>
      <w:marBottom w:val="0"/>
      <w:divBdr>
        <w:top w:val="none" w:sz="0" w:space="0" w:color="auto"/>
        <w:left w:val="none" w:sz="0" w:space="0" w:color="auto"/>
        <w:bottom w:val="none" w:sz="0" w:space="0" w:color="auto"/>
        <w:right w:val="none" w:sz="0" w:space="0" w:color="auto"/>
      </w:divBdr>
    </w:div>
    <w:div w:id="1596523553">
      <w:bodyDiv w:val="1"/>
      <w:marLeft w:val="0"/>
      <w:marRight w:val="0"/>
      <w:marTop w:val="0"/>
      <w:marBottom w:val="0"/>
      <w:divBdr>
        <w:top w:val="none" w:sz="0" w:space="0" w:color="auto"/>
        <w:left w:val="none" w:sz="0" w:space="0" w:color="auto"/>
        <w:bottom w:val="none" w:sz="0" w:space="0" w:color="auto"/>
        <w:right w:val="none" w:sz="0" w:space="0" w:color="auto"/>
      </w:divBdr>
    </w:div>
    <w:div w:id="1596937377">
      <w:bodyDiv w:val="1"/>
      <w:marLeft w:val="0"/>
      <w:marRight w:val="0"/>
      <w:marTop w:val="0"/>
      <w:marBottom w:val="0"/>
      <w:divBdr>
        <w:top w:val="none" w:sz="0" w:space="0" w:color="auto"/>
        <w:left w:val="none" w:sz="0" w:space="0" w:color="auto"/>
        <w:bottom w:val="none" w:sz="0" w:space="0" w:color="auto"/>
        <w:right w:val="none" w:sz="0" w:space="0" w:color="auto"/>
      </w:divBdr>
    </w:div>
    <w:div w:id="1597253871">
      <w:bodyDiv w:val="1"/>
      <w:marLeft w:val="0"/>
      <w:marRight w:val="0"/>
      <w:marTop w:val="0"/>
      <w:marBottom w:val="0"/>
      <w:divBdr>
        <w:top w:val="none" w:sz="0" w:space="0" w:color="auto"/>
        <w:left w:val="none" w:sz="0" w:space="0" w:color="auto"/>
        <w:bottom w:val="none" w:sz="0" w:space="0" w:color="auto"/>
        <w:right w:val="none" w:sz="0" w:space="0" w:color="auto"/>
      </w:divBdr>
    </w:div>
    <w:div w:id="1597589667">
      <w:bodyDiv w:val="1"/>
      <w:marLeft w:val="0"/>
      <w:marRight w:val="0"/>
      <w:marTop w:val="0"/>
      <w:marBottom w:val="0"/>
      <w:divBdr>
        <w:top w:val="none" w:sz="0" w:space="0" w:color="auto"/>
        <w:left w:val="none" w:sz="0" w:space="0" w:color="auto"/>
        <w:bottom w:val="none" w:sz="0" w:space="0" w:color="auto"/>
        <w:right w:val="none" w:sz="0" w:space="0" w:color="auto"/>
      </w:divBdr>
    </w:div>
    <w:div w:id="1598443204">
      <w:bodyDiv w:val="1"/>
      <w:marLeft w:val="0"/>
      <w:marRight w:val="0"/>
      <w:marTop w:val="0"/>
      <w:marBottom w:val="0"/>
      <w:divBdr>
        <w:top w:val="none" w:sz="0" w:space="0" w:color="auto"/>
        <w:left w:val="none" w:sz="0" w:space="0" w:color="auto"/>
        <w:bottom w:val="none" w:sz="0" w:space="0" w:color="auto"/>
        <w:right w:val="none" w:sz="0" w:space="0" w:color="auto"/>
      </w:divBdr>
    </w:div>
    <w:div w:id="1599410637">
      <w:bodyDiv w:val="1"/>
      <w:marLeft w:val="0"/>
      <w:marRight w:val="0"/>
      <w:marTop w:val="0"/>
      <w:marBottom w:val="0"/>
      <w:divBdr>
        <w:top w:val="none" w:sz="0" w:space="0" w:color="auto"/>
        <w:left w:val="none" w:sz="0" w:space="0" w:color="auto"/>
        <w:bottom w:val="none" w:sz="0" w:space="0" w:color="auto"/>
        <w:right w:val="none" w:sz="0" w:space="0" w:color="auto"/>
      </w:divBdr>
    </w:div>
    <w:div w:id="1599672640">
      <w:bodyDiv w:val="1"/>
      <w:marLeft w:val="0"/>
      <w:marRight w:val="0"/>
      <w:marTop w:val="0"/>
      <w:marBottom w:val="0"/>
      <w:divBdr>
        <w:top w:val="none" w:sz="0" w:space="0" w:color="auto"/>
        <w:left w:val="none" w:sz="0" w:space="0" w:color="auto"/>
        <w:bottom w:val="none" w:sz="0" w:space="0" w:color="auto"/>
        <w:right w:val="none" w:sz="0" w:space="0" w:color="auto"/>
      </w:divBdr>
    </w:div>
    <w:div w:id="1600093600">
      <w:bodyDiv w:val="1"/>
      <w:marLeft w:val="0"/>
      <w:marRight w:val="0"/>
      <w:marTop w:val="0"/>
      <w:marBottom w:val="0"/>
      <w:divBdr>
        <w:top w:val="none" w:sz="0" w:space="0" w:color="auto"/>
        <w:left w:val="none" w:sz="0" w:space="0" w:color="auto"/>
        <w:bottom w:val="none" w:sz="0" w:space="0" w:color="auto"/>
        <w:right w:val="none" w:sz="0" w:space="0" w:color="auto"/>
      </w:divBdr>
    </w:div>
    <w:div w:id="1601453364">
      <w:bodyDiv w:val="1"/>
      <w:marLeft w:val="0"/>
      <w:marRight w:val="0"/>
      <w:marTop w:val="0"/>
      <w:marBottom w:val="0"/>
      <w:divBdr>
        <w:top w:val="none" w:sz="0" w:space="0" w:color="auto"/>
        <w:left w:val="none" w:sz="0" w:space="0" w:color="auto"/>
        <w:bottom w:val="none" w:sz="0" w:space="0" w:color="auto"/>
        <w:right w:val="none" w:sz="0" w:space="0" w:color="auto"/>
      </w:divBdr>
    </w:div>
    <w:div w:id="1603420267">
      <w:bodyDiv w:val="1"/>
      <w:marLeft w:val="0"/>
      <w:marRight w:val="0"/>
      <w:marTop w:val="0"/>
      <w:marBottom w:val="0"/>
      <w:divBdr>
        <w:top w:val="none" w:sz="0" w:space="0" w:color="auto"/>
        <w:left w:val="none" w:sz="0" w:space="0" w:color="auto"/>
        <w:bottom w:val="none" w:sz="0" w:space="0" w:color="auto"/>
        <w:right w:val="none" w:sz="0" w:space="0" w:color="auto"/>
      </w:divBdr>
    </w:div>
    <w:div w:id="1604191881">
      <w:bodyDiv w:val="1"/>
      <w:marLeft w:val="0"/>
      <w:marRight w:val="0"/>
      <w:marTop w:val="0"/>
      <w:marBottom w:val="0"/>
      <w:divBdr>
        <w:top w:val="none" w:sz="0" w:space="0" w:color="auto"/>
        <w:left w:val="none" w:sz="0" w:space="0" w:color="auto"/>
        <w:bottom w:val="none" w:sz="0" w:space="0" w:color="auto"/>
        <w:right w:val="none" w:sz="0" w:space="0" w:color="auto"/>
      </w:divBdr>
    </w:div>
    <w:div w:id="1606301254">
      <w:bodyDiv w:val="1"/>
      <w:marLeft w:val="0"/>
      <w:marRight w:val="0"/>
      <w:marTop w:val="0"/>
      <w:marBottom w:val="0"/>
      <w:divBdr>
        <w:top w:val="none" w:sz="0" w:space="0" w:color="auto"/>
        <w:left w:val="none" w:sz="0" w:space="0" w:color="auto"/>
        <w:bottom w:val="none" w:sz="0" w:space="0" w:color="auto"/>
        <w:right w:val="none" w:sz="0" w:space="0" w:color="auto"/>
      </w:divBdr>
    </w:div>
    <w:div w:id="1608149298">
      <w:bodyDiv w:val="1"/>
      <w:marLeft w:val="0"/>
      <w:marRight w:val="0"/>
      <w:marTop w:val="0"/>
      <w:marBottom w:val="0"/>
      <w:divBdr>
        <w:top w:val="none" w:sz="0" w:space="0" w:color="auto"/>
        <w:left w:val="none" w:sz="0" w:space="0" w:color="auto"/>
        <w:bottom w:val="none" w:sz="0" w:space="0" w:color="auto"/>
        <w:right w:val="none" w:sz="0" w:space="0" w:color="auto"/>
      </w:divBdr>
    </w:div>
    <w:div w:id="1608151418">
      <w:bodyDiv w:val="1"/>
      <w:marLeft w:val="0"/>
      <w:marRight w:val="0"/>
      <w:marTop w:val="0"/>
      <w:marBottom w:val="0"/>
      <w:divBdr>
        <w:top w:val="none" w:sz="0" w:space="0" w:color="auto"/>
        <w:left w:val="none" w:sz="0" w:space="0" w:color="auto"/>
        <w:bottom w:val="none" w:sz="0" w:space="0" w:color="auto"/>
        <w:right w:val="none" w:sz="0" w:space="0" w:color="auto"/>
      </w:divBdr>
    </w:div>
    <w:div w:id="1609317391">
      <w:bodyDiv w:val="1"/>
      <w:marLeft w:val="0"/>
      <w:marRight w:val="0"/>
      <w:marTop w:val="0"/>
      <w:marBottom w:val="0"/>
      <w:divBdr>
        <w:top w:val="none" w:sz="0" w:space="0" w:color="auto"/>
        <w:left w:val="none" w:sz="0" w:space="0" w:color="auto"/>
        <w:bottom w:val="none" w:sz="0" w:space="0" w:color="auto"/>
        <w:right w:val="none" w:sz="0" w:space="0" w:color="auto"/>
      </w:divBdr>
    </w:div>
    <w:div w:id="1609701782">
      <w:bodyDiv w:val="1"/>
      <w:marLeft w:val="0"/>
      <w:marRight w:val="0"/>
      <w:marTop w:val="0"/>
      <w:marBottom w:val="0"/>
      <w:divBdr>
        <w:top w:val="none" w:sz="0" w:space="0" w:color="auto"/>
        <w:left w:val="none" w:sz="0" w:space="0" w:color="auto"/>
        <w:bottom w:val="none" w:sz="0" w:space="0" w:color="auto"/>
        <w:right w:val="none" w:sz="0" w:space="0" w:color="auto"/>
      </w:divBdr>
    </w:div>
    <w:div w:id="1611013774">
      <w:bodyDiv w:val="1"/>
      <w:marLeft w:val="0"/>
      <w:marRight w:val="0"/>
      <w:marTop w:val="0"/>
      <w:marBottom w:val="0"/>
      <w:divBdr>
        <w:top w:val="none" w:sz="0" w:space="0" w:color="auto"/>
        <w:left w:val="none" w:sz="0" w:space="0" w:color="auto"/>
        <w:bottom w:val="none" w:sz="0" w:space="0" w:color="auto"/>
        <w:right w:val="none" w:sz="0" w:space="0" w:color="auto"/>
      </w:divBdr>
    </w:div>
    <w:div w:id="1612323556">
      <w:bodyDiv w:val="1"/>
      <w:marLeft w:val="0"/>
      <w:marRight w:val="0"/>
      <w:marTop w:val="0"/>
      <w:marBottom w:val="0"/>
      <w:divBdr>
        <w:top w:val="none" w:sz="0" w:space="0" w:color="auto"/>
        <w:left w:val="none" w:sz="0" w:space="0" w:color="auto"/>
        <w:bottom w:val="none" w:sz="0" w:space="0" w:color="auto"/>
        <w:right w:val="none" w:sz="0" w:space="0" w:color="auto"/>
      </w:divBdr>
    </w:div>
    <w:div w:id="1614557526">
      <w:bodyDiv w:val="1"/>
      <w:marLeft w:val="0"/>
      <w:marRight w:val="0"/>
      <w:marTop w:val="0"/>
      <w:marBottom w:val="0"/>
      <w:divBdr>
        <w:top w:val="none" w:sz="0" w:space="0" w:color="auto"/>
        <w:left w:val="none" w:sz="0" w:space="0" w:color="auto"/>
        <w:bottom w:val="none" w:sz="0" w:space="0" w:color="auto"/>
        <w:right w:val="none" w:sz="0" w:space="0" w:color="auto"/>
      </w:divBdr>
    </w:div>
    <w:div w:id="1616600564">
      <w:bodyDiv w:val="1"/>
      <w:marLeft w:val="0"/>
      <w:marRight w:val="0"/>
      <w:marTop w:val="0"/>
      <w:marBottom w:val="0"/>
      <w:divBdr>
        <w:top w:val="none" w:sz="0" w:space="0" w:color="auto"/>
        <w:left w:val="none" w:sz="0" w:space="0" w:color="auto"/>
        <w:bottom w:val="none" w:sz="0" w:space="0" w:color="auto"/>
        <w:right w:val="none" w:sz="0" w:space="0" w:color="auto"/>
      </w:divBdr>
    </w:div>
    <w:div w:id="1617441561">
      <w:bodyDiv w:val="1"/>
      <w:marLeft w:val="0"/>
      <w:marRight w:val="0"/>
      <w:marTop w:val="0"/>
      <w:marBottom w:val="0"/>
      <w:divBdr>
        <w:top w:val="none" w:sz="0" w:space="0" w:color="auto"/>
        <w:left w:val="none" w:sz="0" w:space="0" w:color="auto"/>
        <w:bottom w:val="none" w:sz="0" w:space="0" w:color="auto"/>
        <w:right w:val="none" w:sz="0" w:space="0" w:color="auto"/>
      </w:divBdr>
    </w:div>
    <w:div w:id="1617642313">
      <w:bodyDiv w:val="1"/>
      <w:marLeft w:val="0"/>
      <w:marRight w:val="0"/>
      <w:marTop w:val="0"/>
      <w:marBottom w:val="0"/>
      <w:divBdr>
        <w:top w:val="none" w:sz="0" w:space="0" w:color="auto"/>
        <w:left w:val="none" w:sz="0" w:space="0" w:color="auto"/>
        <w:bottom w:val="none" w:sz="0" w:space="0" w:color="auto"/>
        <w:right w:val="none" w:sz="0" w:space="0" w:color="auto"/>
      </w:divBdr>
    </w:div>
    <w:div w:id="1617757397">
      <w:bodyDiv w:val="1"/>
      <w:marLeft w:val="0"/>
      <w:marRight w:val="0"/>
      <w:marTop w:val="0"/>
      <w:marBottom w:val="0"/>
      <w:divBdr>
        <w:top w:val="none" w:sz="0" w:space="0" w:color="auto"/>
        <w:left w:val="none" w:sz="0" w:space="0" w:color="auto"/>
        <w:bottom w:val="none" w:sz="0" w:space="0" w:color="auto"/>
        <w:right w:val="none" w:sz="0" w:space="0" w:color="auto"/>
      </w:divBdr>
    </w:div>
    <w:div w:id="1619337569">
      <w:bodyDiv w:val="1"/>
      <w:marLeft w:val="0"/>
      <w:marRight w:val="0"/>
      <w:marTop w:val="0"/>
      <w:marBottom w:val="0"/>
      <w:divBdr>
        <w:top w:val="none" w:sz="0" w:space="0" w:color="auto"/>
        <w:left w:val="none" w:sz="0" w:space="0" w:color="auto"/>
        <w:bottom w:val="none" w:sz="0" w:space="0" w:color="auto"/>
        <w:right w:val="none" w:sz="0" w:space="0" w:color="auto"/>
      </w:divBdr>
    </w:div>
    <w:div w:id="1622376036">
      <w:bodyDiv w:val="1"/>
      <w:marLeft w:val="0"/>
      <w:marRight w:val="0"/>
      <w:marTop w:val="0"/>
      <w:marBottom w:val="0"/>
      <w:divBdr>
        <w:top w:val="none" w:sz="0" w:space="0" w:color="auto"/>
        <w:left w:val="none" w:sz="0" w:space="0" w:color="auto"/>
        <w:bottom w:val="none" w:sz="0" w:space="0" w:color="auto"/>
        <w:right w:val="none" w:sz="0" w:space="0" w:color="auto"/>
      </w:divBdr>
    </w:div>
    <w:div w:id="1622613149">
      <w:bodyDiv w:val="1"/>
      <w:marLeft w:val="0"/>
      <w:marRight w:val="0"/>
      <w:marTop w:val="0"/>
      <w:marBottom w:val="0"/>
      <w:divBdr>
        <w:top w:val="none" w:sz="0" w:space="0" w:color="auto"/>
        <w:left w:val="none" w:sz="0" w:space="0" w:color="auto"/>
        <w:bottom w:val="none" w:sz="0" w:space="0" w:color="auto"/>
        <w:right w:val="none" w:sz="0" w:space="0" w:color="auto"/>
      </w:divBdr>
    </w:div>
    <w:div w:id="1623655664">
      <w:bodyDiv w:val="1"/>
      <w:marLeft w:val="0"/>
      <w:marRight w:val="0"/>
      <w:marTop w:val="0"/>
      <w:marBottom w:val="0"/>
      <w:divBdr>
        <w:top w:val="none" w:sz="0" w:space="0" w:color="auto"/>
        <w:left w:val="none" w:sz="0" w:space="0" w:color="auto"/>
        <w:bottom w:val="none" w:sz="0" w:space="0" w:color="auto"/>
        <w:right w:val="none" w:sz="0" w:space="0" w:color="auto"/>
      </w:divBdr>
    </w:div>
    <w:div w:id="1624073434">
      <w:bodyDiv w:val="1"/>
      <w:marLeft w:val="0"/>
      <w:marRight w:val="0"/>
      <w:marTop w:val="0"/>
      <w:marBottom w:val="0"/>
      <w:divBdr>
        <w:top w:val="none" w:sz="0" w:space="0" w:color="auto"/>
        <w:left w:val="none" w:sz="0" w:space="0" w:color="auto"/>
        <w:bottom w:val="none" w:sz="0" w:space="0" w:color="auto"/>
        <w:right w:val="none" w:sz="0" w:space="0" w:color="auto"/>
      </w:divBdr>
    </w:div>
    <w:div w:id="1624119110">
      <w:bodyDiv w:val="1"/>
      <w:marLeft w:val="0"/>
      <w:marRight w:val="0"/>
      <w:marTop w:val="0"/>
      <w:marBottom w:val="0"/>
      <w:divBdr>
        <w:top w:val="none" w:sz="0" w:space="0" w:color="auto"/>
        <w:left w:val="none" w:sz="0" w:space="0" w:color="auto"/>
        <w:bottom w:val="none" w:sz="0" w:space="0" w:color="auto"/>
        <w:right w:val="none" w:sz="0" w:space="0" w:color="auto"/>
      </w:divBdr>
    </w:div>
    <w:div w:id="1624531198">
      <w:bodyDiv w:val="1"/>
      <w:marLeft w:val="0"/>
      <w:marRight w:val="0"/>
      <w:marTop w:val="0"/>
      <w:marBottom w:val="0"/>
      <w:divBdr>
        <w:top w:val="none" w:sz="0" w:space="0" w:color="auto"/>
        <w:left w:val="none" w:sz="0" w:space="0" w:color="auto"/>
        <w:bottom w:val="none" w:sz="0" w:space="0" w:color="auto"/>
        <w:right w:val="none" w:sz="0" w:space="0" w:color="auto"/>
      </w:divBdr>
    </w:div>
    <w:div w:id="1627659310">
      <w:bodyDiv w:val="1"/>
      <w:marLeft w:val="0"/>
      <w:marRight w:val="0"/>
      <w:marTop w:val="0"/>
      <w:marBottom w:val="0"/>
      <w:divBdr>
        <w:top w:val="none" w:sz="0" w:space="0" w:color="auto"/>
        <w:left w:val="none" w:sz="0" w:space="0" w:color="auto"/>
        <w:bottom w:val="none" w:sz="0" w:space="0" w:color="auto"/>
        <w:right w:val="none" w:sz="0" w:space="0" w:color="auto"/>
      </w:divBdr>
    </w:div>
    <w:div w:id="1628051459">
      <w:bodyDiv w:val="1"/>
      <w:marLeft w:val="0"/>
      <w:marRight w:val="0"/>
      <w:marTop w:val="0"/>
      <w:marBottom w:val="0"/>
      <w:divBdr>
        <w:top w:val="none" w:sz="0" w:space="0" w:color="auto"/>
        <w:left w:val="none" w:sz="0" w:space="0" w:color="auto"/>
        <w:bottom w:val="none" w:sz="0" w:space="0" w:color="auto"/>
        <w:right w:val="none" w:sz="0" w:space="0" w:color="auto"/>
      </w:divBdr>
    </w:div>
    <w:div w:id="1629433912">
      <w:bodyDiv w:val="1"/>
      <w:marLeft w:val="0"/>
      <w:marRight w:val="0"/>
      <w:marTop w:val="0"/>
      <w:marBottom w:val="0"/>
      <w:divBdr>
        <w:top w:val="none" w:sz="0" w:space="0" w:color="auto"/>
        <w:left w:val="none" w:sz="0" w:space="0" w:color="auto"/>
        <w:bottom w:val="none" w:sz="0" w:space="0" w:color="auto"/>
        <w:right w:val="none" w:sz="0" w:space="0" w:color="auto"/>
      </w:divBdr>
    </w:div>
    <w:div w:id="1630358040">
      <w:bodyDiv w:val="1"/>
      <w:marLeft w:val="0"/>
      <w:marRight w:val="0"/>
      <w:marTop w:val="0"/>
      <w:marBottom w:val="0"/>
      <w:divBdr>
        <w:top w:val="none" w:sz="0" w:space="0" w:color="auto"/>
        <w:left w:val="none" w:sz="0" w:space="0" w:color="auto"/>
        <w:bottom w:val="none" w:sz="0" w:space="0" w:color="auto"/>
        <w:right w:val="none" w:sz="0" w:space="0" w:color="auto"/>
      </w:divBdr>
    </w:div>
    <w:div w:id="1630548187">
      <w:bodyDiv w:val="1"/>
      <w:marLeft w:val="0"/>
      <w:marRight w:val="0"/>
      <w:marTop w:val="0"/>
      <w:marBottom w:val="0"/>
      <w:divBdr>
        <w:top w:val="none" w:sz="0" w:space="0" w:color="auto"/>
        <w:left w:val="none" w:sz="0" w:space="0" w:color="auto"/>
        <w:bottom w:val="none" w:sz="0" w:space="0" w:color="auto"/>
        <w:right w:val="none" w:sz="0" w:space="0" w:color="auto"/>
      </w:divBdr>
    </w:div>
    <w:div w:id="1631402841">
      <w:bodyDiv w:val="1"/>
      <w:marLeft w:val="0"/>
      <w:marRight w:val="0"/>
      <w:marTop w:val="0"/>
      <w:marBottom w:val="0"/>
      <w:divBdr>
        <w:top w:val="none" w:sz="0" w:space="0" w:color="auto"/>
        <w:left w:val="none" w:sz="0" w:space="0" w:color="auto"/>
        <w:bottom w:val="none" w:sz="0" w:space="0" w:color="auto"/>
        <w:right w:val="none" w:sz="0" w:space="0" w:color="auto"/>
      </w:divBdr>
    </w:div>
    <w:div w:id="1634552961">
      <w:bodyDiv w:val="1"/>
      <w:marLeft w:val="0"/>
      <w:marRight w:val="0"/>
      <w:marTop w:val="0"/>
      <w:marBottom w:val="0"/>
      <w:divBdr>
        <w:top w:val="none" w:sz="0" w:space="0" w:color="auto"/>
        <w:left w:val="none" w:sz="0" w:space="0" w:color="auto"/>
        <w:bottom w:val="none" w:sz="0" w:space="0" w:color="auto"/>
        <w:right w:val="none" w:sz="0" w:space="0" w:color="auto"/>
      </w:divBdr>
    </w:div>
    <w:div w:id="1635713993">
      <w:bodyDiv w:val="1"/>
      <w:marLeft w:val="0"/>
      <w:marRight w:val="0"/>
      <w:marTop w:val="0"/>
      <w:marBottom w:val="0"/>
      <w:divBdr>
        <w:top w:val="none" w:sz="0" w:space="0" w:color="auto"/>
        <w:left w:val="none" w:sz="0" w:space="0" w:color="auto"/>
        <w:bottom w:val="none" w:sz="0" w:space="0" w:color="auto"/>
        <w:right w:val="none" w:sz="0" w:space="0" w:color="auto"/>
      </w:divBdr>
    </w:div>
    <w:div w:id="1637567150">
      <w:bodyDiv w:val="1"/>
      <w:marLeft w:val="0"/>
      <w:marRight w:val="0"/>
      <w:marTop w:val="0"/>
      <w:marBottom w:val="0"/>
      <w:divBdr>
        <w:top w:val="none" w:sz="0" w:space="0" w:color="auto"/>
        <w:left w:val="none" w:sz="0" w:space="0" w:color="auto"/>
        <w:bottom w:val="none" w:sz="0" w:space="0" w:color="auto"/>
        <w:right w:val="none" w:sz="0" w:space="0" w:color="auto"/>
      </w:divBdr>
    </w:div>
    <w:div w:id="1638560933">
      <w:bodyDiv w:val="1"/>
      <w:marLeft w:val="0"/>
      <w:marRight w:val="0"/>
      <w:marTop w:val="0"/>
      <w:marBottom w:val="0"/>
      <w:divBdr>
        <w:top w:val="none" w:sz="0" w:space="0" w:color="auto"/>
        <w:left w:val="none" w:sz="0" w:space="0" w:color="auto"/>
        <w:bottom w:val="none" w:sz="0" w:space="0" w:color="auto"/>
        <w:right w:val="none" w:sz="0" w:space="0" w:color="auto"/>
      </w:divBdr>
    </w:div>
    <w:div w:id="1639794895">
      <w:bodyDiv w:val="1"/>
      <w:marLeft w:val="0"/>
      <w:marRight w:val="0"/>
      <w:marTop w:val="0"/>
      <w:marBottom w:val="0"/>
      <w:divBdr>
        <w:top w:val="none" w:sz="0" w:space="0" w:color="auto"/>
        <w:left w:val="none" w:sz="0" w:space="0" w:color="auto"/>
        <w:bottom w:val="none" w:sz="0" w:space="0" w:color="auto"/>
        <w:right w:val="none" w:sz="0" w:space="0" w:color="auto"/>
      </w:divBdr>
    </w:div>
    <w:div w:id="1643777095">
      <w:bodyDiv w:val="1"/>
      <w:marLeft w:val="0"/>
      <w:marRight w:val="0"/>
      <w:marTop w:val="0"/>
      <w:marBottom w:val="0"/>
      <w:divBdr>
        <w:top w:val="none" w:sz="0" w:space="0" w:color="auto"/>
        <w:left w:val="none" w:sz="0" w:space="0" w:color="auto"/>
        <w:bottom w:val="none" w:sz="0" w:space="0" w:color="auto"/>
        <w:right w:val="none" w:sz="0" w:space="0" w:color="auto"/>
      </w:divBdr>
    </w:div>
    <w:div w:id="1644189654">
      <w:bodyDiv w:val="1"/>
      <w:marLeft w:val="0"/>
      <w:marRight w:val="0"/>
      <w:marTop w:val="0"/>
      <w:marBottom w:val="0"/>
      <w:divBdr>
        <w:top w:val="none" w:sz="0" w:space="0" w:color="auto"/>
        <w:left w:val="none" w:sz="0" w:space="0" w:color="auto"/>
        <w:bottom w:val="none" w:sz="0" w:space="0" w:color="auto"/>
        <w:right w:val="none" w:sz="0" w:space="0" w:color="auto"/>
      </w:divBdr>
    </w:div>
    <w:div w:id="1644189931">
      <w:bodyDiv w:val="1"/>
      <w:marLeft w:val="0"/>
      <w:marRight w:val="0"/>
      <w:marTop w:val="0"/>
      <w:marBottom w:val="0"/>
      <w:divBdr>
        <w:top w:val="none" w:sz="0" w:space="0" w:color="auto"/>
        <w:left w:val="none" w:sz="0" w:space="0" w:color="auto"/>
        <w:bottom w:val="none" w:sz="0" w:space="0" w:color="auto"/>
        <w:right w:val="none" w:sz="0" w:space="0" w:color="auto"/>
      </w:divBdr>
    </w:div>
    <w:div w:id="1645424322">
      <w:bodyDiv w:val="1"/>
      <w:marLeft w:val="0"/>
      <w:marRight w:val="0"/>
      <w:marTop w:val="0"/>
      <w:marBottom w:val="0"/>
      <w:divBdr>
        <w:top w:val="none" w:sz="0" w:space="0" w:color="auto"/>
        <w:left w:val="none" w:sz="0" w:space="0" w:color="auto"/>
        <w:bottom w:val="none" w:sz="0" w:space="0" w:color="auto"/>
        <w:right w:val="none" w:sz="0" w:space="0" w:color="auto"/>
      </w:divBdr>
    </w:div>
    <w:div w:id="1645621895">
      <w:bodyDiv w:val="1"/>
      <w:marLeft w:val="0"/>
      <w:marRight w:val="0"/>
      <w:marTop w:val="0"/>
      <w:marBottom w:val="0"/>
      <w:divBdr>
        <w:top w:val="none" w:sz="0" w:space="0" w:color="auto"/>
        <w:left w:val="none" w:sz="0" w:space="0" w:color="auto"/>
        <w:bottom w:val="none" w:sz="0" w:space="0" w:color="auto"/>
        <w:right w:val="none" w:sz="0" w:space="0" w:color="auto"/>
      </w:divBdr>
    </w:div>
    <w:div w:id="1646281070">
      <w:bodyDiv w:val="1"/>
      <w:marLeft w:val="0"/>
      <w:marRight w:val="0"/>
      <w:marTop w:val="0"/>
      <w:marBottom w:val="0"/>
      <w:divBdr>
        <w:top w:val="none" w:sz="0" w:space="0" w:color="auto"/>
        <w:left w:val="none" w:sz="0" w:space="0" w:color="auto"/>
        <w:bottom w:val="none" w:sz="0" w:space="0" w:color="auto"/>
        <w:right w:val="none" w:sz="0" w:space="0" w:color="auto"/>
      </w:divBdr>
    </w:div>
    <w:div w:id="1648438069">
      <w:bodyDiv w:val="1"/>
      <w:marLeft w:val="0"/>
      <w:marRight w:val="0"/>
      <w:marTop w:val="0"/>
      <w:marBottom w:val="0"/>
      <w:divBdr>
        <w:top w:val="none" w:sz="0" w:space="0" w:color="auto"/>
        <w:left w:val="none" w:sz="0" w:space="0" w:color="auto"/>
        <w:bottom w:val="none" w:sz="0" w:space="0" w:color="auto"/>
        <w:right w:val="none" w:sz="0" w:space="0" w:color="auto"/>
      </w:divBdr>
    </w:div>
    <w:div w:id="1648625211">
      <w:bodyDiv w:val="1"/>
      <w:marLeft w:val="0"/>
      <w:marRight w:val="0"/>
      <w:marTop w:val="0"/>
      <w:marBottom w:val="0"/>
      <w:divBdr>
        <w:top w:val="none" w:sz="0" w:space="0" w:color="auto"/>
        <w:left w:val="none" w:sz="0" w:space="0" w:color="auto"/>
        <w:bottom w:val="none" w:sz="0" w:space="0" w:color="auto"/>
        <w:right w:val="none" w:sz="0" w:space="0" w:color="auto"/>
      </w:divBdr>
    </w:div>
    <w:div w:id="1648972610">
      <w:bodyDiv w:val="1"/>
      <w:marLeft w:val="0"/>
      <w:marRight w:val="0"/>
      <w:marTop w:val="0"/>
      <w:marBottom w:val="0"/>
      <w:divBdr>
        <w:top w:val="none" w:sz="0" w:space="0" w:color="auto"/>
        <w:left w:val="none" w:sz="0" w:space="0" w:color="auto"/>
        <w:bottom w:val="none" w:sz="0" w:space="0" w:color="auto"/>
        <w:right w:val="none" w:sz="0" w:space="0" w:color="auto"/>
      </w:divBdr>
    </w:div>
    <w:div w:id="1654017702">
      <w:bodyDiv w:val="1"/>
      <w:marLeft w:val="0"/>
      <w:marRight w:val="0"/>
      <w:marTop w:val="0"/>
      <w:marBottom w:val="0"/>
      <w:divBdr>
        <w:top w:val="none" w:sz="0" w:space="0" w:color="auto"/>
        <w:left w:val="none" w:sz="0" w:space="0" w:color="auto"/>
        <w:bottom w:val="none" w:sz="0" w:space="0" w:color="auto"/>
        <w:right w:val="none" w:sz="0" w:space="0" w:color="auto"/>
      </w:divBdr>
    </w:div>
    <w:div w:id="1654488876">
      <w:bodyDiv w:val="1"/>
      <w:marLeft w:val="0"/>
      <w:marRight w:val="0"/>
      <w:marTop w:val="0"/>
      <w:marBottom w:val="0"/>
      <w:divBdr>
        <w:top w:val="none" w:sz="0" w:space="0" w:color="auto"/>
        <w:left w:val="none" w:sz="0" w:space="0" w:color="auto"/>
        <w:bottom w:val="none" w:sz="0" w:space="0" w:color="auto"/>
        <w:right w:val="none" w:sz="0" w:space="0" w:color="auto"/>
      </w:divBdr>
    </w:div>
    <w:div w:id="1657566228">
      <w:bodyDiv w:val="1"/>
      <w:marLeft w:val="0"/>
      <w:marRight w:val="0"/>
      <w:marTop w:val="0"/>
      <w:marBottom w:val="0"/>
      <w:divBdr>
        <w:top w:val="none" w:sz="0" w:space="0" w:color="auto"/>
        <w:left w:val="none" w:sz="0" w:space="0" w:color="auto"/>
        <w:bottom w:val="none" w:sz="0" w:space="0" w:color="auto"/>
        <w:right w:val="none" w:sz="0" w:space="0" w:color="auto"/>
      </w:divBdr>
    </w:div>
    <w:div w:id="1657613224">
      <w:bodyDiv w:val="1"/>
      <w:marLeft w:val="0"/>
      <w:marRight w:val="0"/>
      <w:marTop w:val="0"/>
      <w:marBottom w:val="0"/>
      <w:divBdr>
        <w:top w:val="none" w:sz="0" w:space="0" w:color="auto"/>
        <w:left w:val="none" w:sz="0" w:space="0" w:color="auto"/>
        <w:bottom w:val="none" w:sz="0" w:space="0" w:color="auto"/>
        <w:right w:val="none" w:sz="0" w:space="0" w:color="auto"/>
      </w:divBdr>
    </w:div>
    <w:div w:id="1657761244">
      <w:bodyDiv w:val="1"/>
      <w:marLeft w:val="0"/>
      <w:marRight w:val="0"/>
      <w:marTop w:val="0"/>
      <w:marBottom w:val="0"/>
      <w:divBdr>
        <w:top w:val="none" w:sz="0" w:space="0" w:color="auto"/>
        <w:left w:val="none" w:sz="0" w:space="0" w:color="auto"/>
        <w:bottom w:val="none" w:sz="0" w:space="0" w:color="auto"/>
        <w:right w:val="none" w:sz="0" w:space="0" w:color="auto"/>
      </w:divBdr>
    </w:div>
    <w:div w:id="1660688096">
      <w:bodyDiv w:val="1"/>
      <w:marLeft w:val="0"/>
      <w:marRight w:val="0"/>
      <w:marTop w:val="0"/>
      <w:marBottom w:val="0"/>
      <w:divBdr>
        <w:top w:val="none" w:sz="0" w:space="0" w:color="auto"/>
        <w:left w:val="none" w:sz="0" w:space="0" w:color="auto"/>
        <w:bottom w:val="none" w:sz="0" w:space="0" w:color="auto"/>
        <w:right w:val="none" w:sz="0" w:space="0" w:color="auto"/>
      </w:divBdr>
    </w:div>
    <w:div w:id="1662540030">
      <w:bodyDiv w:val="1"/>
      <w:marLeft w:val="0"/>
      <w:marRight w:val="0"/>
      <w:marTop w:val="0"/>
      <w:marBottom w:val="0"/>
      <w:divBdr>
        <w:top w:val="none" w:sz="0" w:space="0" w:color="auto"/>
        <w:left w:val="none" w:sz="0" w:space="0" w:color="auto"/>
        <w:bottom w:val="none" w:sz="0" w:space="0" w:color="auto"/>
        <w:right w:val="none" w:sz="0" w:space="0" w:color="auto"/>
      </w:divBdr>
    </w:div>
    <w:div w:id="1662615019">
      <w:bodyDiv w:val="1"/>
      <w:marLeft w:val="0"/>
      <w:marRight w:val="0"/>
      <w:marTop w:val="0"/>
      <w:marBottom w:val="0"/>
      <w:divBdr>
        <w:top w:val="none" w:sz="0" w:space="0" w:color="auto"/>
        <w:left w:val="none" w:sz="0" w:space="0" w:color="auto"/>
        <w:bottom w:val="none" w:sz="0" w:space="0" w:color="auto"/>
        <w:right w:val="none" w:sz="0" w:space="0" w:color="auto"/>
      </w:divBdr>
    </w:div>
    <w:div w:id="1663000183">
      <w:bodyDiv w:val="1"/>
      <w:marLeft w:val="0"/>
      <w:marRight w:val="0"/>
      <w:marTop w:val="0"/>
      <w:marBottom w:val="0"/>
      <w:divBdr>
        <w:top w:val="none" w:sz="0" w:space="0" w:color="auto"/>
        <w:left w:val="none" w:sz="0" w:space="0" w:color="auto"/>
        <w:bottom w:val="none" w:sz="0" w:space="0" w:color="auto"/>
        <w:right w:val="none" w:sz="0" w:space="0" w:color="auto"/>
      </w:divBdr>
    </w:div>
    <w:div w:id="1663200570">
      <w:bodyDiv w:val="1"/>
      <w:marLeft w:val="0"/>
      <w:marRight w:val="0"/>
      <w:marTop w:val="0"/>
      <w:marBottom w:val="0"/>
      <w:divBdr>
        <w:top w:val="none" w:sz="0" w:space="0" w:color="auto"/>
        <w:left w:val="none" w:sz="0" w:space="0" w:color="auto"/>
        <w:bottom w:val="none" w:sz="0" w:space="0" w:color="auto"/>
        <w:right w:val="none" w:sz="0" w:space="0" w:color="auto"/>
      </w:divBdr>
    </w:div>
    <w:div w:id="1664310478">
      <w:bodyDiv w:val="1"/>
      <w:marLeft w:val="0"/>
      <w:marRight w:val="0"/>
      <w:marTop w:val="0"/>
      <w:marBottom w:val="0"/>
      <w:divBdr>
        <w:top w:val="none" w:sz="0" w:space="0" w:color="auto"/>
        <w:left w:val="none" w:sz="0" w:space="0" w:color="auto"/>
        <w:bottom w:val="none" w:sz="0" w:space="0" w:color="auto"/>
        <w:right w:val="none" w:sz="0" w:space="0" w:color="auto"/>
      </w:divBdr>
    </w:div>
    <w:div w:id="1664620007">
      <w:bodyDiv w:val="1"/>
      <w:marLeft w:val="0"/>
      <w:marRight w:val="0"/>
      <w:marTop w:val="0"/>
      <w:marBottom w:val="0"/>
      <w:divBdr>
        <w:top w:val="none" w:sz="0" w:space="0" w:color="auto"/>
        <w:left w:val="none" w:sz="0" w:space="0" w:color="auto"/>
        <w:bottom w:val="none" w:sz="0" w:space="0" w:color="auto"/>
        <w:right w:val="none" w:sz="0" w:space="0" w:color="auto"/>
      </w:divBdr>
    </w:div>
    <w:div w:id="1665014264">
      <w:bodyDiv w:val="1"/>
      <w:marLeft w:val="0"/>
      <w:marRight w:val="0"/>
      <w:marTop w:val="0"/>
      <w:marBottom w:val="0"/>
      <w:divBdr>
        <w:top w:val="none" w:sz="0" w:space="0" w:color="auto"/>
        <w:left w:val="none" w:sz="0" w:space="0" w:color="auto"/>
        <w:bottom w:val="none" w:sz="0" w:space="0" w:color="auto"/>
        <w:right w:val="none" w:sz="0" w:space="0" w:color="auto"/>
      </w:divBdr>
    </w:div>
    <w:div w:id="1665282833">
      <w:bodyDiv w:val="1"/>
      <w:marLeft w:val="0"/>
      <w:marRight w:val="0"/>
      <w:marTop w:val="0"/>
      <w:marBottom w:val="0"/>
      <w:divBdr>
        <w:top w:val="none" w:sz="0" w:space="0" w:color="auto"/>
        <w:left w:val="none" w:sz="0" w:space="0" w:color="auto"/>
        <w:bottom w:val="none" w:sz="0" w:space="0" w:color="auto"/>
        <w:right w:val="none" w:sz="0" w:space="0" w:color="auto"/>
      </w:divBdr>
    </w:div>
    <w:div w:id="1667123617">
      <w:bodyDiv w:val="1"/>
      <w:marLeft w:val="0"/>
      <w:marRight w:val="0"/>
      <w:marTop w:val="0"/>
      <w:marBottom w:val="0"/>
      <w:divBdr>
        <w:top w:val="none" w:sz="0" w:space="0" w:color="auto"/>
        <w:left w:val="none" w:sz="0" w:space="0" w:color="auto"/>
        <w:bottom w:val="none" w:sz="0" w:space="0" w:color="auto"/>
        <w:right w:val="none" w:sz="0" w:space="0" w:color="auto"/>
      </w:divBdr>
    </w:div>
    <w:div w:id="1670015583">
      <w:bodyDiv w:val="1"/>
      <w:marLeft w:val="0"/>
      <w:marRight w:val="0"/>
      <w:marTop w:val="0"/>
      <w:marBottom w:val="0"/>
      <w:divBdr>
        <w:top w:val="none" w:sz="0" w:space="0" w:color="auto"/>
        <w:left w:val="none" w:sz="0" w:space="0" w:color="auto"/>
        <w:bottom w:val="none" w:sz="0" w:space="0" w:color="auto"/>
        <w:right w:val="none" w:sz="0" w:space="0" w:color="auto"/>
      </w:divBdr>
    </w:div>
    <w:div w:id="1670711992">
      <w:bodyDiv w:val="1"/>
      <w:marLeft w:val="0"/>
      <w:marRight w:val="0"/>
      <w:marTop w:val="0"/>
      <w:marBottom w:val="0"/>
      <w:divBdr>
        <w:top w:val="none" w:sz="0" w:space="0" w:color="auto"/>
        <w:left w:val="none" w:sz="0" w:space="0" w:color="auto"/>
        <w:bottom w:val="none" w:sz="0" w:space="0" w:color="auto"/>
        <w:right w:val="none" w:sz="0" w:space="0" w:color="auto"/>
      </w:divBdr>
    </w:div>
    <w:div w:id="1674139730">
      <w:bodyDiv w:val="1"/>
      <w:marLeft w:val="0"/>
      <w:marRight w:val="0"/>
      <w:marTop w:val="0"/>
      <w:marBottom w:val="0"/>
      <w:divBdr>
        <w:top w:val="none" w:sz="0" w:space="0" w:color="auto"/>
        <w:left w:val="none" w:sz="0" w:space="0" w:color="auto"/>
        <w:bottom w:val="none" w:sz="0" w:space="0" w:color="auto"/>
        <w:right w:val="none" w:sz="0" w:space="0" w:color="auto"/>
      </w:divBdr>
    </w:div>
    <w:div w:id="1674458306">
      <w:bodyDiv w:val="1"/>
      <w:marLeft w:val="0"/>
      <w:marRight w:val="0"/>
      <w:marTop w:val="0"/>
      <w:marBottom w:val="0"/>
      <w:divBdr>
        <w:top w:val="none" w:sz="0" w:space="0" w:color="auto"/>
        <w:left w:val="none" w:sz="0" w:space="0" w:color="auto"/>
        <w:bottom w:val="none" w:sz="0" w:space="0" w:color="auto"/>
        <w:right w:val="none" w:sz="0" w:space="0" w:color="auto"/>
      </w:divBdr>
    </w:div>
    <w:div w:id="1675066832">
      <w:bodyDiv w:val="1"/>
      <w:marLeft w:val="0"/>
      <w:marRight w:val="0"/>
      <w:marTop w:val="0"/>
      <w:marBottom w:val="0"/>
      <w:divBdr>
        <w:top w:val="none" w:sz="0" w:space="0" w:color="auto"/>
        <w:left w:val="none" w:sz="0" w:space="0" w:color="auto"/>
        <w:bottom w:val="none" w:sz="0" w:space="0" w:color="auto"/>
        <w:right w:val="none" w:sz="0" w:space="0" w:color="auto"/>
      </w:divBdr>
    </w:div>
    <w:div w:id="1677922719">
      <w:bodyDiv w:val="1"/>
      <w:marLeft w:val="0"/>
      <w:marRight w:val="0"/>
      <w:marTop w:val="0"/>
      <w:marBottom w:val="0"/>
      <w:divBdr>
        <w:top w:val="none" w:sz="0" w:space="0" w:color="auto"/>
        <w:left w:val="none" w:sz="0" w:space="0" w:color="auto"/>
        <w:bottom w:val="none" w:sz="0" w:space="0" w:color="auto"/>
        <w:right w:val="none" w:sz="0" w:space="0" w:color="auto"/>
      </w:divBdr>
    </w:div>
    <w:div w:id="1680279590">
      <w:bodyDiv w:val="1"/>
      <w:marLeft w:val="0"/>
      <w:marRight w:val="0"/>
      <w:marTop w:val="0"/>
      <w:marBottom w:val="0"/>
      <w:divBdr>
        <w:top w:val="none" w:sz="0" w:space="0" w:color="auto"/>
        <w:left w:val="none" w:sz="0" w:space="0" w:color="auto"/>
        <w:bottom w:val="none" w:sz="0" w:space="0" w:color="auto"/>
        <w:right w:val="none" w:sz="0" w:space="0" w:color="auto"/>
      </w:divBdr>
    </w:div>
    <w:div w:id="1680935254">
      <w:bodyDiv w:val="1"/>
      <w:marLeft w:val="0"/>
      <w:marRight w:val="0"/>
      <w:marTop w:val="0"/>
      <w:marBottom w:val="0"/>
      <w:divBdr>
        <w:top w:val="none" w:sz="0" w:space="0" w:color="auto"/>
        <w:left w:val="none" w:sz="0" w:space="0" w:color="auto"/>
        <w:bottom w:val="none" w:sz="0" w:space="0" w:color="auto"/>
        <w:right w:val="none" w:sz="0" w:space="0" w:color="auto"/>
      </w:divBdr>
    </w:div>
    <w:div w:id="1681851409">
      <w:bodyDiv w:val="1"/>
      <w:marLeft w:val="0"/>
      <w:marRight w:val="0"/>
      <w:marTop w:val="0"/>
      <w:marBottom w:val="0"/>
      <w:divBdr>
        <w:top w:val="none" w:sz="0" w:space="0" w:color="auto"/>
        <w:left w:val="none" w:sz="0" w:space="0" w:color="auto"/>
        <w:bottom w:val="none" w:sz="0" w:space="0" w:color="auto"/>
        <w:right w:val="none" w:sz="0" w:space="0" w:color="auto"/>
      </w:divBdr>
    </w:div>
    <w:div w:id="1683780984">
      <w:bodyDiv w:val="1"/>
      <w:marLeft w:val="0"/>
      <w:marRight w:val="0"/>
      <w:marTop w:val="0"/>
      <w:marBottom w:val="0"/>
      <w:divBdr>
        <w:top w:val="none" w:sz="0" w:space="0" w:color="auto"/>
        <w:left w:val="none" w:sz="0" w:space="0" w:color="auto"/>
        <w:bottom w:val="none" w:sz="0" w:space="0" w:color="auto"/>
        <w:right w:val="none" w:sz="0" w:space="0" w:color="auto"/>
      </w:divBdr>
    </w:div>
    <w:div w:id="1686202826">
      <w:bodyDiv w:val="1"/>
      <w:marLeft w:val="0"/>
      <w:marRight w:val="0"/>
      <w:marTop w:val="0"/>
      <w:marBottom w:val="0"/>
      <w:divBdr>
        <w:top w:val="none" w:sz="0" w:space="0" w:color="auto"/>
        <w:left w:val="none" w:sz="0" w:space="0" w:color="auto"/>
        <w:bottom w:val="none" w:sz="0" w:space="0" w:color="auto"/>
        <w:right w:val="none" w:sz="0" w:space="0" w:color="auto"/>
      </w:divBdr>
    </w:div>
    <w:div w:id="1687901598">
      <w:bodyDiv w:val="1"/>
      <w:marLeft w:val="0"/>
      <w:marRight w:val="0"/>
      <w:marTop w:val="0"/>
      <w:marBottom w:val="0"/>
      <w:divBdr>
        <w:top w:val="none" w:sz="0" w:space="0" w:color="auto"/>
        <w:left w:val="none" w:sz="0" w:space="0" w:color="auto"/>
        <w:bottom w:val="none" w:sz="0" w:space="0" w:color="auto"/>
        <w:right w:val="none" w:sz="0" w:space="0" w:color="auto"/>
      </w:divBdr>
    </w:div>
    <w:div w:id="1689064746">
      <w:bodyDiv w:val="1"/>
      <w:marLeft w:val="0"/>
      <w:marRight w:val="0"/>
      <w:marTop w:val="0"/>
      <w:marBottom w:val="0"/>
      <w:divBdr>
        <w:top w:val="none" w:sz="0" w:space="0" w:color="auto"/>
        <w:left w:val="none" w:sz="0" w:space="0" w:color="auto"/>
        <w:bottom w:val="none" w:sz="0" w:space="0" w:color="auto"/>
        <w:right w:val="none" w:sz="0" w:space="0" w:color="auto"/>
      </w:divBdr>
    </w:div>
    <w:div w:id="1689404233">
      <w:bodyDiv w:val="1"/>
      <w:marLeft w:val="0"/>
      <w:marRight w:val="0"/>
      <w:marTop w:val="0"/>
      <w:marBottom w:val="0"/>
      <w:divBdr>
        <w:top w:val="none" w:sz="0" w:space="0" w:color="auto"/>
        <w:left w:val="none" w:sz="0" w:space="0" w:color="auto"/>
        <w:bottom w:val="none" w:sz="0" w:space="0" w:color="auto"/>
        <w:right w:val="none" w:sz="0" w:space="0" w:color="auto"/>
      </w:divBdr>
    </w:div>
    <w:div w:id="1690788249">
      <w:bodyDiv w:val="1"/>
      <w:marLeft w:val="0"/>
      <w:marRight w:val="0"/>
      <w:marTop w:val="0"/>
      <w:marBottom w:val="0"/>
      <w:divBdr>
        <w:top w:val="none" w:sz="0" w:space="0" w:color="auto"/>
        <w:left w:val="none" w:sz="0" w:space="0" w:color="auto"/>
        <w:bottom w:val="none" w:sz="0" w:space="0" w:color="auto"/>
        <w:right w:val="none" w:sz="0" w:space="0" w:color="auto"/>
      </w:divBdr>
    </w:div>
    <w:div w:id="1693142404">
      <w:bodyDiv w:val="1"/>
      <w:marLeft w:val="0"/>
      <w:marRight w:val="0"/>
      <w:marTop w:val="0"/>
      <w:marBottom w:val="0"/>
      <w:divBdr>
        <w:top w:val="none" w:sz="0" w:space="0" w:color="auto"/>
        <w:left w:val="none" w:sz="0" w:space="0" w:color="auto"/>
        <w:bottom w:val="none" w:sz="0" w:space="0" w:color="auto"/>
        <w:right w:val="none" w:sz="0" w:space="0" w:color="auto"/>
      </w:divBdr>
    </w:div>
    <w:div w:id="1693919305">
      <w:bodyDiv w:val="1"/>
      <w:marLeft w:val="0"/>
      <w:marRight w:val="0"/>
      <w:marTop w:val="0"/>
      <w:marBottom w:val="0"/>
      <w:divBdr>
        <w:top w:val="none" w:sz="0" w:space="0" w:color="auto"/>
        <w:left w:val="none" w:sz="0" w:space="0" w:color="auto"/>
        <w:bottom w:val="none" w:sz="0" w:space="0" w:color="auto"/>
        <w:right w:val="none" w:sz="0" w:space="0" w:color="auto"/>
      </w:divBdr>
    </w:div>
    <w:div w:id="1695570982">
      <w:bodyDiv w:val="1"/>
      <w:marLeft w:val="0"/>
      <w:marRight w:val="0"/>
      <w:marTop w:val="0"/>
      <w:marBottom w:val="0"/>
      <w:divBdr>
        <w:top w:val="none" w:sz="0" w:space="0" w:color="auto"/>
        <w:left w:val="none" w:sz="0" w:space="0" w:color="auto"/>
        <w:bottom w:val="none" w:sz="0" w:space="0" w:color="auto"/>
        <w:right w:val="none" w:sz="0" w:space="0" w:color="auto"/>
      </w:divBdr>
    </w:div>
    <w:div w:id="1695766168">
      <w:bodyDiv w:val="1"/>
      <w:marLeft w:val="0"/>
      <w:marRight w:val="0"/>
      <w:marTop w:val="0"/>
      <w:marBottom w:val="0"/>
      <w:divBdr>
        <w:top w:val="none" w:sz="0" w:space="0" w:color="auto"/>
        <w:left w:val="none" w:sz="0" w:space="0" w:color="auto"/>
        <w:bottom w:val="none" w:sz="0" w:space="0" w:color="auto"/>
        <w:right w:val="none" w:sz="0" w:space="0" w:color="auto"/>
      </w:divBdr>
    </w:div>
    <w:div w:id="1695883730">
      <w:bodyDiv w:val="1"/>
      <w:marLeft w:val="0"/>
      <w:marRight w:val="0"/>
      <w:marTop w:val="0"/>
      <w:marBottom w:val="0"/>
      <w:divBdr>
        <w:top w:val="none" w:sz="0" w:space="0" w:color="auto"/>
        <w:left w:val="none" w:sz="0" w:space="0" w:color="auto"/>
        <w:bottom w:val="none" w:sz="0" w:space="0" w:color="auto"/>
        <w:right w:val="none" w:sz="0" w:space="0" w:color="auto"/>
      </w:divBdr>
    </w:div>
    <w:div w:id="1697391333">
      <w:bodyDiv w:val="1"/>
      <w:marLeft w:val="0"/>
      <w:marRight w:val="0"/>
      <w:marTop w:val="0"/>
      <w:marBottom w:val="0"/>
      <w:divBdr>
        <w:top w:val="none" w:sz="0" w:space="0" w:color="auto"/>
        <w:left w:val="none" w:sz="0" w:space="0" w:color="auto"/>
        <w:bottom w:val="none" w:sz="0" w:space="0" w:color="auto"/>
        <w:right w:val="none" w:sz="0" w:space="0" w:color="auto"/>
      </w:divBdr>
    </w:div>
    <w:div w:id="1698890161">
      <w:bodyDiv w:val="1"/>
      <w:marLeft w:val="0"/>
      <w:marRight w:val="0"/>
      <w:marTop w:val="0"/>
      <w:marBottom w:val="0"/>
      <w:divBdr>
        <w:top w:val="none" w:sz="0" w:space="0" w:color="auto"/>
        <w:left w:val="none" w:sz="0" w:space="0" w:color="auto"/>
        <w:bottom w:val="none" w:sz="0" w:space="0" w:color="auto"/>
        <w:right w:val="none" w:sz="0" w:space="0" w:color="auto"/>
      </w:divBdr>
    </w:div>
    <w:div w:id="1701080911">
      <w:bodyDiv w:val="1"/>
      <w:marLeft w:val="0"/>
      <w:marRight w:val="0"/>
      <w:marTop w:val="0"/>
      <w:marBottom w:val="0"/>
      <w:divBdr>
        <w:top w:val="none" w:sz="0" w:space="0" w:color="auto"/>
        <w:left w:val="none" w:sz="0" w:space="0" w:color="auto"/>
        <w:bottom w:val="none" w:sz="0" w:space="0" w:color="auto"/>
        <w:right w:val="none" w:sz="0" w:space="0" w:color="auto"/>
      </w:divBdr>
    </w:div>
    <w:div w:id="1706129071">
      <w:bodyDiv w:val="1"/>
      <w:marLeft w:val="0"/>
      <w:marRight w:val="0"/>
      <w:marTop w:val="0"/>
      <w:marBottom w:val="0"/>
      <w:divBdr>
        <w:top w:val="none" w:sz="0" w:space="0" w:color="auto"/>
        <w:left w:val="none" w:sz="0" w:space="0" w:color="auto"/>
        <w:bottom w:val="none" w:sz="0" w:space="0" w:color="auto"/>
        <w:right w:val="none" w:sz="0" w:space="0" w:color="auto"/>
      </w:divBdr>
    </w:div>
    <w:div w:id="1706905406">
      <w:bodyDiv w:val="1"/>
      <w:marLeft w:val="0"/>
      <w:marRight w:val="0"/>
      <w:marTop w:val="0"/>
      <w:marBottom w:val="0"/>
      <w:divBdr>
        <w:top w:val="none" w:sz="0" w:space="0" w:color="auto"/>
        <w:left w:val="none" w:sz="0" w:space="0" w:color="auto"/>
        <w:bottom w:val="none" w:sz="0" w:space="0" w:color="auto"/>
        <w:right w:val="none" w:sz="0" w:space="0" w:color="auto"/>
      </w:divBdr>
    </w:div>
    <w:div w:id="1708292071">
      <w:bodyDiv w:val="1"/>
      <w:marLeft w:val="0"/>
      <w:marRight w:val="0"/>
      <w:marTop w:val="0"/>
      <w:marBottom w:val="0"/>
      <w:divBdr>
        <w:top w:val="none" w:sz="0" w:space="0" w:color="auto"/>
        <w:left w:val="none" w:sz="0" w:space="0" w:color="auto"/>
        <w:bottom w:val="none" w:sz="0" w:space="0" w:color="auto"/>
        <w:right w:val="none" w:sz="0" w:space="0" w:color="auto"/>
      </w:divBdr>
    </w:div>
    <w:div w:id="1708413769">
      <w:bodyDiv w:val="1"/>
      <w:marLeft w:val="0"/>
      <w:marRight w:val="0"/>
      <w:marTop w:val="0"/>
      <w:marBottom w:val="0"/>
      <w:divBdr>
        <w:top w:val="none" w:sz="0" w:space="0" w:color="auto"/>
        <w:left w:val="none" w:sz="0" w:space="0" w:color="auto"/>
        <w:bottom w:val="none" w:sz="0" w:space="0" w:color="auto"/>
        <w:right w:val="none" w:sz="0" w:space="0" w:color="auto"/>
      </w:divBdr>
    </w:div>
    <w:div w:id="1709799417">
      <w:bodyDiv w:val="1"/>
      <w:marLeft w:val="0"/>
      <w:marRight w:val="0"/>
      <w:marTop w:val="0"/>
      <w:marBottom w:val="0"/>
      <w:divBdr>
        <w:top w:val="none" w:sz="0" w:space="0" w:color="auto"/>
        <w:left w:val="none" w:sz="0" w:space="0" w:color="auto"/>
        <w:bottom w:val="none" w:sz="0" w:space="0" w:color="auto"/>
        <w:right w:val="none" w:sz="0" w:space="0" w:color="auto"/>
      </w:divBdr>
    </w:div>
    <w:div w:id="1710494227">
      <w:bodyDiv w:val="1"/>
      <w:marLeft w:val="0"/>
      <w:marRight w:val="0"/>
      <w:marTop w:val="0"/>
      <w:marBottom w:val="0"/>
      <w:divBdr>
        <w:top w:val="none" w:sz="0" w:space="0" w:color="auto"/>
        <w:left w:val="none" w:sz="0" w:space="0" w:color="auto"/>
        <w:bottom w:val="none" w:sz="0" w:space="0" w:color="auto"/>
        <w:right w:val="none" w:sz="0" w:space="0" w:color="auto"/>
      </w:divBdr>
    </w:div>
    <w:div w:id="1711299635">
      <w:bodyDiv w:val="1"/>
      <w:marLeft w:val="0"/>
      <w:marRight w:val="0"/>
      <w:marTop w:val="0"/>
      <w:marBottom w:val="0"/>
      <w:divBdr>
        <w:top w:val="none" w:sz="0" w:space="0" w:color="auto"/>
        <w:left w:val="none" w:sz="0" w:space="0" w:color="auto"/>
        <w:bottom w:val="none" w:sz="0" w:space="0" w:color="auto"/>
        <w:right w:val="none" w:sz="0" w:space="0" w:color="auto"/>
      </w:divBdr>
    </w:div>
    <w:div w:id="1711998259">
      <w:bodyDiv w:val="1"/>
      <w:marLeft w:val="0"/>
      <w:marRight w:val="0"/>
      <w:marTop w:val="0"/>
      <w:marBottom w:val="0"/>
      <w:divBdr>
        <w:top w:val="none" w:sz="0" w:space="0" w:color="auto"/>
        <w:left w:val="none" w:sz="0" w:space="0" w:color="auto"/>
        <w:bottom w:val="none" w:sz="0" w:space="0" w:color="auto"/>
        <w:right w:val="none" w:sz="0" w:space="0" w:color="auto"/>
      </w:divBdr>
    </w:div>
    <w:div w:id="1712338796">
      <w:bodyDiv w:val="1"/>
      <w:marLeft w:val="0"/>
      <w:marRight w:val="0"/>
      <w:marTop w:val="0"/>
      <w:marBottom w:val="0"/>
      <w:divBdr>
        <w:top w:val="none" w:sz="0" w:space="0" w:color="auto"/>
        <w:left w:val="none" w:sz="0" w:space="0" w:color="auto"/>
        <w:bottom w:val="none" w:sz="0" w:space="0" w:color="auto"/>
        <w:right w:val="none" w:sz="0" w:space="0" w:color="auto"/>
      </w:divBdr>
    </w:div>
    <w:div w:id="1713142977">
      <w:bodyDiv w:val="1"/>
      <w:marLeft w:val="0"/>
      <w:marRight w:val="0"/>
      <w:marTop w:val="0"/>
      <w:marBottom w:val="0"/>
      <w:divBdr>
        <w:top w:val="none" w:sz="0" w:space="0" w:color="auto"/>
        <w:left w:val="none" w:sz="0" w:space="0" w:color="auto"/>
        <w:bottom w:val="none" w:sz="0" w:space="0" w:color="auto"/>
        <w:right w:val="none" w:sz="0" w:space="0" w:color="auto"/>
      </w:divBdr>
    </w:div>
    <w:div w:id="1716736849">
      <w:bodyDiv w:val="1"/>
      <w:marLeft w:val="0"/>
      <w:marRight w:val="0"/>
      <w:marTop w:val="0"/>
      <w:marBottom w:val="0"/>
      <w:divBdr>
        <w:top w:val="none" w:sz="0" w:space="0" w:color="auto"/>
        <w:left w:val="none" w:sz="0" w:space="0" w:color="auto"/>
        <w:bottom w:val="none" w:sz="0" w:space="0" w:color="auto"/>
        <w:right w:val="none" w:sz="0" w:space="0" w:color="auto"/>
      </w:divBdr>
    </w:div>
    <w:div w:id="1719667873">
      <w:bodyDiv w:val="1"/>
      <w:marLeft w:val="0"/>
      <w:marRight w:val="0"/>
      <w:marTop w:val="0"/>
      <w:marBottom w:val="0"/>
      <w:divBdr>
        <w:top w:val="none" w:sz="0" w:space="0" w:color="auto"/>
        <w:left w:val="none" w:sz="0" w:space="0" w:color="auto"/>
        <w:bottom w:val="none" w:sz="0" w:space="0" w:color="auto"/>
        <w:right w:val="none" w:sz="0" w:space="0" w:color="auto"/>
      </w:divBdr>
    </w:div>
    <w:div w:id="1721779792">
      <w:bodyDiv w:val="1"/>
      <w:marLeft w:val="0"/>
      <w:marRight w:val="0"/>
      <w:marTop w:val="0"/>
      <w:marBottom w:val="0"/>
      <w:divBdr>
        <w:top w:val="none" w:sz="0" w:space="0" w:color="auto"/>
        <w:left w:val="none" w:sz="0" w:space="0" w:color="auto"/>
        <w:bottom w:val="none" w:sz="0" w:space="0" w:color="auto"/>
        <w:right w:val="none" w:sz="0" w:space="0" w:color="auto"/>
      </w:divBdr>
    </w:div>
    <w:div w:id="1724402386">
      <w:bodyDiv w:val="1"/>
      <w:marLeft w:val="0"/>
      <w:marRight w:val="0"/>
      <w:marTop w:val="0"/>
      <w:marBottom w:val="0"/>
      <w:divBdr>
        <w:top w:val="none" w:sz="0" w:space="0" w:color="auto"/>
        <w:left w:val="none" w:sz="0" w:space="0" w:color="auto"/>
        <w:bottom w:val="none" w:sz="0" w:space="0" w:color="auto"/>
        <w:right w:val="none" w:sz="0" w:space="0" w:color="auto"/>
      </w:divBdr>
    </w:div>
    <w:div w:id="1725371605">
      <w:bodyDiv w:val="1"/>
      <w:marLeft w:val="0"/>
      <w:marRight w:val="0"/>
      <w:marTop w:val="0"/>
      <w:marBottom w:val="0"/>
      <w:divBdr>
        <w:top w:val="none" w:sz="0" w:space="0" w:color="auto"/>
        <w:left w:val="none" w:sz="0" w:space="0" w:color="auto"/>
        <w:bottom w:val="none" w:sz="0" w:space="0" w:color="auto"/>
        <w:right w:val="none" w:sz="0" w:space="0" w:color="auto"/>
      </w:divBdr>
    </w:div>
    <w:div w:id="1726640735">
      <w:bodyDiv w:val="1"/>
      <w:marLeft w:val="0"/>
      <w:marRight w:val="0"/>
      <w:marTop w:val="0"/>
      <w:marBottom w:val="0"/>
      <w:divBdr>
        <w:top w:val="none" w:sz="0" w:space="0" w:color="auto"/>
        <w:left w:val="none" w:sz="0" w:space="0" w:color="auto"/>
        <w:bottom w:val="none" w:sz="0" w:space="0" w:color="auto"/>
        <w:right w:val="none" w:sz="0" w:space="0" w:color="auto"/>
      </w:divBdr>
    </w:div>
    <w:div w:id="1728262740">
      <w:bodyDiv w:val="1"/>
      <w:marLeft w:val="0"/>
      <w:marRight w:val="0"/>
      <w:marTop w:val="0"/>
      <w:marBottom w:val="0"/>
      <w:divBdr>
        <w:top w:val="none" w:sz="0" w:space="0" w:color="auto"/>
        <w:left w:val="none" w:sz="0" w:space="0" w:color="auto"/>
        <w:bottom w:val="none" w:sz="0" w:space="0" w:color="auto"/>
        <w:right w:val="none" w:sz="0" w:space="0" w:color="auto"/>
      </w:divBdr>
    </w:div>
    <w:div w:id="1729062256">
      <w:bodyDiv w:val="1"/>
      <w:marLeft w:val="0"/>
      <w:marRight w:val="0"/>
      <w:marTop w:val="0"/>
      <w:marBottom w:val="0"/>
      <w:divBdr>
        <w:top w:val="none" w:sz="0" w:space="0" w:color="auto"/>
        <w:left w:val="none" w:sz="0" w:space="0" w:color="auto"/>
        <w:bottom w:val="none" w:sz="0" w:space="0" w:color="auto"/>
        <w:right w:val="none" w:sz="0" w:space="0" w:color="auto"/>
      </w:divBdr>
    </w:div>
    <w:div w:id="1729957196">
      <w:bodyDiv w:val="1"/>
      <w:marLeft w:val="0"/>
      <w:marRight w:val="0"/>
      <w:marTop w:val="0"/>
      <w:marBottom w:val="0"/>
      <w:divBdr>
        <w:top w:val="none" w:sz="0" w:space="0" w:color="auto"/>
        <w:left w:val="none" w:sz="0" w:space="0" w:color="auto"/>
        <w:bottom w:val="none" w:sz="0" w:space="0" w:color="auto"/>
        <w:right w:val="none" w:sz="0" w:space="0" w:color="auto"/>
      </w:divBdr>
    </w:div>
    <w:div w:id="1730033713">
      <w:bodyDiv w:val="1"/>
      <w:marLeft w:val="0"/>
      <w:marRight w:val="0"/>
      <w:marTop w:val="0"/>
      <w:marBottom w:val="0"/>
      <w:divBdr>
        <w:top w:val="none" w:sz="0" w:space="0" w:color="auto"/>
        <w:left w:val="none" w:sz="0" w:space="0" w:color="auto"/>
        <w:bottom w:val="none" w:sz="0" w:space="0" w:color="auto"/>
        <w:right w:val="none" w:sz="0" w:space="0" w:color="auto"/>
      </w:divBdr>
    </w:div>
    <w:div w:id="1732848781">
      <w:bodyDiv w:val="1"/>
      <w:marLeft w:val="0"/>
      <w:marRight w:val="0"/>
      <w:marTop w:val="0"/>
      <w:marBottom w:val="0"/>
      <w:divBdr>
        <w:top w:val="none" w:sz="0" w:space="0" w:color="auto"/>
        <w:left w:val="none" w:sz="0" w:space="0" w:color="auto"/>
        <w:bottom w:val="none" w:sz="0" w:space="0" w:color="auto"/>
        <w:right w:val="none" w:sz="0" w:space="0" w:color="auto"/>
      </w:divBdr>
    </w:div>
    <w:div w:id="1733650789">
      <w:bodyDiv w:val="1"/>
      <w:marLeft w:val="0"/>
      <w:marRight w:val="0"/>
      <w:marTop w:val="0"/>
      <w:marBottom w:val="0"/>
      <w:divBdr>
        <w:top w:val="none" w:sz="0" w:space="0" w:color="auto"/>
        <w:left w:val="none" w:sz="0" w:space="0" w:color="auto"/>
        <w:bottom w:val="none" w:sz="0" w:space="0" w:color="auto"/>
        <w:right w:val="none" w:sz="0" w:space="0" w:color="auto"/>
      </w:divBdr>
    </w:div>
    <w:div w:id="1734228840">
      <w:bodyDiv w:val="1"/>
      <w:marLeft w:val="0"/>
      <w:marRight w:val="0"/>
      <w:marTop w:val="0"/>
      <w:marBottom w:val="0"/>
      <w:divBdr>
        <w:top w:val="none" w:sz="0" w:space="0" w:color="auto"/>
        <w:left w:val="none" w:sz="0" w:space="0" w:color="auto"/>
        <w:bottom w:val="none" w:sz="0" w:space="0" w:color="auto"/>
        <w:right w:val="none" w:sz="0" w:space="0" w:color="auto"/>
      </w:divBdr>
    </w:div>
    <w:div w:id="1735424424">
      <w:bodyDiv w:val="1"/>
      <w:marLeft w:val="0"/>
      <w:marRight w:val="0"/>
      <w:marTop w:val="0"/>
      <w:marBottom w:val="0"/>
      <w:divBdr>
        <w:top w:val="none" w:sz="0" w:space="0" w:color="auto"/>
        <w:left w:val="none" w:sz="0" w:space="0" w:color="auto"/>
        <w:bottom w:val="none" w:sz="0" w:space="0" w:color="auto"/>
        <w:right w:val="none" w:sz="0" w:space="0" w:color="auto"/>
      </w:divBdr>
    </w:div>
    <w:div w:id="1736588266">
      <w:bodyDiv w:val="1"/>
      <w:marLeft w:val="0"/>
      <w:marRight w:val="0"/>
      <w:marTop w:val="0"/>
      <w:marBottom w:val="0"/>
      <w:divBdr>
        <w:top w:val="none" w:sz="0" w:space="0" w:color="auto"/>
        <w:left w:val="none" w:sz="0" w:space="0" w:color="auto"/>
        <w:bottom w:val="none" w:sz="0" w:space="0" w:color="auto"/>
        <w:right w:val="none" w:sz="0" w:space="0" w:color="auto"/>
      </w:divBdr>
    </w:div>
    <w:div w:id="1738016785">
      <w:bodyDiv w:val="1"/>
      <w:marLeft w:val="0"/>
      <w:marRight w:val="0"/>
      <w:marTop w:val="0"/>
      <w:marBottom w:val="0"/>
      <w:divBdr>
        <w:top w:val="none" w:sz="0" w:space="0" w:color="auto"/>
        <w:left w:val="none" w:sz="0" w:space="0" w:color="auto"/>
        <w:bottom w:val="none" w:sz="0" w:space="0" w:color="auto"/>
        <w:right w:val="none" w:sz="0" w:space="0" w:color="auto"/>
      </w:divBdr>
    </w:div>
    <w:div w:id="1739478608">
      <w:bodyDiv w:val="1"/>
      <w:marLeft w:val="0"/>
      <w:marRight w:val="0"/>
      <w:marTop w:val="0"/>
      <w:marBottom w:val="0"/>
      <w:divBdr>
        <w:top w:val="none" w:sz="0" w:space="0" w:color="auto"/>
        <w:left w:val="none" w:sz="0" w:space="0" w:color="auto"/>
        <w:bottom w:val="none" w:sz="0" w:space="0" w:color="auto"/>
        <w:right w:val="none" w:sz="0" w:space="0" w:color="auto"/>
      </w:divBdr>
    </w:div>
    <w:div w:id="1741127531">
      <w:bodyDiv w:val="1"/>
      <w:marLeft w:val="0"/>
      <w:marRight w:val="0"/>
      <w:marTop w:val="0"/>
      <w:marBottom w:val="0"/>
      <w:divBdr>
        <w:top w:val="none" w:sz="0" w:space="0" w:color="auto"/>
        <w:left w:val="none" w:sz="0" w:space="0" w:color="auto"/>
        <w:bottom w:val="none" w:sz="0" w:space="0" w:color="auto"/>
        <w:right w:val="none" w:sz="0" w:space="0" w:color="auto"/>
      </w:divBdr>
    </w:div>
    <w:div w:id="1741633970">
      <w:bodyDiv w:val="1"/>
      <w:marLeft w:val="0"/>
      <w:marRight w:val="0"/>
      <w:marTop w:val="0"/>
      <w:marBottom w:val="0"/>
      <w:divBdr>
        <w:top w:val="none" w:sz="0" w:space="0" w:color="auto"/>
        <w:left w:val="none" w:sz="0" w:space="0" w:color="auto"/>
        <w:bottom w:val="none" w:sz="0" w:space="0" w:color="auto"/>
        <w:right w:val="none" w:sz="0" w:space="0" w:color="auto"/>
      </w:divBdr>
    </w:div>
    <w:div w:id="1742022532">
      <w:bodyDiv w:val="1"/>
      <w:marLeft w:val="0"/>
      <w:marRight w:val="0"/>
      <w:marTop w:val="0"/>
      <w:marBottom w:val="0"/>
      <w:divBdr>
        <w:top w:val="none" w:sz="0" w:space="0" w:color="auto"/>
        <w:left w:val="none" w:sz="0" w:space="0" w:color="auto"/>
        <w:bottom w:val="none" w:sz="0" w:space="0" w:color="auto"/>
        <w:right w:val="none" w:sz="0" w:space="0" w:color="auto"/>
      </w:divBdr>
    </w:div>
    <w:div w:id="1742291092">
      <w:bodyDiv w:val="1"/>
      <w:marLeft w:val="0"/>
      <w:marRight w:val="0"/>
      <w:marTop w:val="0"/>
      <w:marBottom w:val="0"/>
      <w:divBdr>
        <w:top w:val="none" w:sz="0" w:space="0" w:color="auto"/>
        <w:left w:val="none" w:sz="0" w:space="0" w:color="auto"/>
        <w:bottom w:val="none" w:sz="0" w:space="0" w:color="auto"/>
        <w:right w:val="none" w:sz="0" w:space="0" w:color="auto"/>
      </w:divBdr>
    </w:div>
    <w:div w:id="1742369862">
      <w:bodyDiv w:val="1"/>
      <w:marLeft w:val="0"/>
      <w:marRight w:val="0"/>
      <w:marTop w:val="0"/>
      <w:marBottom w:val="0"/>
      <w:divBdr>
        <w:top w:val="none" w:sz="0" w:space="0" w:color="auto"/>
        <w:left w:val="none" w:sz="0" w:space="0" w:color="auto"/>
        <w:bottom w:val="none" w:sz="0" w:space="0" w:color="auto"/>
        <w:right w:val="none" w:sz="0" w:space="0" w:color="auto"/>
      </w:divBdr>
    </w:div>
    <w:div w:id="1743025104">
      <w:bodyDiv w:val="1"/>
      <w:marLeft w:val="0"/>
      <w:marRight w:val="0"/>
      <w:marTop w:val="0"/>
      <w:marBottom w:val="0"/>
      <w:divBdr>
        <w:top w:val="none" w:sz="0" w:space="0" w:color="auto"/>
        <w:left w:val="none" w:sz="0" w:space="0" w:color="auto"/>
        <w:bottom w:val="none" w:sz="0" w:space="0" w:color="auto"/>
        <w:right w:val="none" w:sz="0" w:space="0" w:color="auto"/>
      </w:divBdr>
    </w:div>
    <w:div w:id="1746410963">
      <w:bodyDiv w:val="1"/>
      <w:marLeft w:val="0"/>
      <w:marRight w:val="0"/>
      <w:marTop w:val="0"/>
      <w:marBottom w:val="0"/>
      <w:divBdr>
        <w:top w:val="none" w:sz="0" w:space="0" w:color="auto"/>
        <w:left w:val="none" w:sz="0" w:space="0" w:color="auto"/>
        <w:bottom w:val="none" w:sz="0" w:space="0" w:color="auto"/>
        <w:right w:val="none" w:sz="0" w:space="0" w:color="auto"/>
      </w:divBdr>
    </w:div>
    <w:div w:id="1747074116">
      <w:bodyDiv w:val="1"/>
      <w:marLeft w:val="0"/>
      <w:marRight w:val="0"/>
      <w:marTop w:val="0"/>
      <w:marBottom w:val="0"/>
      <w:divBdr>
        <w:top w:val="none" w:sz="0" w:space="0" w:color="auto"/>
        <w:left w:val="none" w:sz="0" w:space="0" w:color="auto"/>
        <w:bottom w:val="none" w:sz="0" w:space="0" w:color="auto"/>
        <w:right w:val="none" w:sz="0" w:space="0" w:color="auto"/>
      </w:divBdr>
    </w:div>
    <w:div w:id="1748258122">
      <w:bodyDiv w:val="1"/>
      <w:marLeft w:val="0"/>
      <w:marRight w:val="0"/>
      <w:marTop w:val="0"/>
      <w:marBottom w:val="0"/>
      <w:divBdr>
        <w:top w:val="none" w:sz="0" w:space="0" w:color="auto"/>
        <w:left w:val="none" w:sz="0" w:space="0" w:color="auto"/>
        <w:bottom w:val="none" w:sz="0" w:space="0" w:color="auto"/>
        <w:right w:val="none" w:sz="0" w:space="0" w:color="auto"/>
      </w:divBdr>
    </w:div>
    <w:div w:id="1749304312">
      <w:bodyDiv w:val="1"/>
      <w:marLeft w:val="0"/>
      <w:marRight w:val="0"/>
      <w:marTop w:val="0"/>
      <w:marBottom w:val="0"/>
      <w:divBdr>
        <w:top w:val="none" w:sz="0" w:space="0" w:color="auto"/>
        <w:left w:val="none" w:sz="0" w:space="0" w:color="auto"/>
        <w:bottom w:val="none" w:sz="0" w:space="0" w:color="auto"/>
        <w:right w:val="none" w:sz="0" w:space="0" w:color="auto"/>
      </w:divBdr>
    </w:div>
    <w:div w:id="1750348828">
      <w:bodyDiv w:val="1"/>
      <w:marLeft w:val="0"/>
      <w:marRight w:val="0"/>
      <w:marTop w:val="0"/>
      <w:marBottom w:val="0"/>
      <w:divBdr>
        <w:top w:val="none" w:sz="0" w:space="0" w:color="auto"/>
        <w:left w:val="none" w:sz="0" w:space="0" w:color="auto"/>
        <w:bottom w:val="none" w:sz="0" w:space="0" w:color="auto"/>
        <w:right w:val="none" w:sz="0" w:space="0" w:color="auto"/>
      </w:divBdr>
    </w:div>
    <w:div w:id="1752048745">
      <w:bodyDiv w:val="1"/>
      <w:marLeft w:val="0"/>
      <w:marRight w:val="0"/>
      <w:marTop w:val="0"/>
      <w:marBottom w:val="0"/>
      <w:divBdr>
        <w:top w:val="none" w:sz="0" w:space="0" w:color="auto"/>
        <w:left w:val="none" w:sz="0" w:space="0" w:color="auto"/>
        <w:bottom w:val="none" w:sz="0" w:space="0" w:color="auto"/>
        <w:right w:val="none" w:sz="0" w:space="0" w:color="auto"/>
      </w:divBdr>
    </w:div>
    <w:div w:id="1755007442">
      <w:bodyDiv w:val="1"/>
      <w:marLeft w:val="0"/>
      <w:marRight w:val="0"/>
      <w:marTop w:val="0"/>
      <w:marBottom w:val="0"/>
      <w:divBdr>
        <w:top w:val="none" w:sz="0" w:space="0" w:color="auto"/>
        <w:left w:val="none" w:sz="0" w:space="0" w:color="auto"/>
        <w:bottom w:val="none" w:sz="0" w:space="0" w:color="auto"/>
        <w:right w:val="none" w:sz="0" w:space="0" w:color="auto"/>
      </w:divBdr>
    </w:div>
    <w:div w:id="1756392633">
      <w:bodyDiv w:val="1"/>
      <w:marLeft w:val="0"/>
      <w:marRight w:val="0"/>
      <w:marTop w:val="0"/>
      <w:marBottom w:val="0"/>
      <w:divBdr>
        <w:top w:val="none" w:sz="0" w:space="0" w:color="auto"/>
        <w:left w:val="none" w:sz="0" w:space="0" w:color="auto"/>
        <w:bottom w:val="none" w:sz="0" w:space="0" w:color="auto"/>
        <w:right w:val="none" w:sz="0" w:space="0" w:color="auto"/>
      </w:divBdr>
    </w:div>
    <w:div w:id="1763531589">
      <w:bodyDiv w:val="1"/>
      <w:marLeft w:val="0"/>
      <w:marRight w:val="0"/>
      <w:marTop w:val="0"/>
      <w:marBottom w:val="0"/>
      <w:divBdr>
        <w:top w:val="none" w:sz="0" w:space="0" w:color="auto"/>
        <w:left w:val="none" w:sz="0" w:space="0" w:color="auto"/>
        <w:bottom w:val="none" w:sz="0" w:space="0" w:color="auto"/>
        <w:right w:val="none" w:sz="0" w:space="0" w:color="auto"/>
      </w:divBdr>
    </w:div>
    <w:div w:id="1763644562">
      <w:bodyDiv w:val="1"/>
      <w:marLeft w:val="0"/>
      <w:marRight w:val="0"/>
      <w:marTop w:val="0"/>
      <w:marBottom w:val="0"/>
      <w:divBdr>
        <w:top w:val="none" w:sz="0" w:space="0" w:color="auto"/>
        <w:left w:val="none" w:sz="0" w:space="0" w:color="auto"/>
        <w:bottom w:val="none" w:sz="0" w:space="0" w:color="auto"/>
        <w:right w:val="none" w:sz="0" w:space="0" w:color="auto"/>
      </w:divBdr>
    </w:div>
    <w:div w:id="1765833231">
      <w:bodyDiv w:val="1"/>
      <w:marLeft w:val="0"/>
      <w:marRight w:val="0"/>
      <w:marTop w:val="0"/>
      <w:marBottom w:val="0"/>
      <w:divBdr>
        <w:top w:val="none" w:sz="0" w:space="0" w:color="auto"/>
        <w:left w:val="none" w:sz="0" w:space="0" w:color="auto"/>
        <w:bottom w:val="none" w:sz="0" w:space="0" w:color="auto"/>
        <w:right w:val="none" w:sz="0" w:space="0" w:color="auto"/>
      </w:divBdr>
    </w:div>
    <w:div w:id="1768848185">
      <w:bodyDiv w:val="1"/>
      <w:marLeft w:val="0"/>
      <w:marRight w:val="0"/>
      <w:marTop w:val="0"/>
      <w:marBottom w:val="0"/>
      <w:divBdr>
        <w:top w:val="none" w:sz="0" w:space="0" w:color="auto"/>
        <w:left w:val="none" w:sz="0" w:space="0" w:color="auto"/>
        <w:bottom w:val="none" w:sz="0" w:space="0" w:color="auto"/>
        <w:right w:val="none" w:sz="0" w:space="0" w:color="auto"/>
      </w:divBdr>
    </w:div>
    <w:div w:id="1769152754">
      <w:bodyDiv w:val="1"/>
      <w:marLeft w:val="0"/>
      <w:marRight w:val="0"/>
      <w:marTop w:val="0"/>
      <w:marBottom w:val="0"/>
      <w:divBdr>
        <w:top w:val="none" w:sz="0" w:space="0" w:color="auto"/>
        <w:left w:val="none" w:sz="0" w:space="0" w:color="auto"/>
        <w:bottom w:val="none" w:sz="0" w:space="0" w:color="auto"/>
        <w:right w:val="none" w:sz="0" w:space="0" w:color="auto"/>
      </w:divBdr>
    </w:div>
    <w:div w:id="1770007634">
      <w:bodyDiv w:val="1"/>
      <w:marLeft w:val="0"/>
      <w:marRight w:val="0"/>
      <w:marTop w:val="0"/>
      <w:marBottom w:val="0"/>
      <w:divBdr>
        <w:top w:val="none" w:sz="0" w:space="0" w:color="auto"/>
        <w:left w:val="none" w:sz="0" w:space="0" w:color="auto"/>
        <w:bottom w:val="none" w:sz="0" w:space="0" w:color="auto"/>
        <w:right w:val="none" w:sz="0" w:space="0" w:color="auto"/>
      </w:divBdr>
    </w:div>
    <w:div w:id="1770465613">
      <w:bodyDiv w:val="1"/>
      <w:marLeft w:val="0"/>
      <w:marRight w:val="0"/>
      <w:marTop w:val="0"/>
      <w:marBottom w:val="0"/>
      <w:divBdr>
        <w:top w:val="none" w:sz="0" w:space="0" w:color="auto"/>
        <w:left w:val="none" w:sz="0" w:space="0" w:color="auto"/>
        <w:bottom w:val="none" w:sz="0" w:space="0" w:color="auto"/>
        <w:right w:val="none" w:sz="0" w:space="0" w:color="auto"/>
      </w:divBdr>
    </w:div>
    <w:div w:id="1771048818">
      <w:bodyDiv w:val="1"/>
      <w:marLeft w:val="0"/>
      <w:marRight w:val="0"/>
      <w:marTop w:val="0"/>
      <w:marBottom w:val="0"/>
      <w:divBdr>
        <w:top w:val="none" w:sz="0" w:space="0" w:color="auto"/>
        <w:left w:val="none" w:sz="0" w:space="0" w:color="auto"/>
        <w:bottom w:val="none" w:sz="0" w:space="0" w:color="auto"/>
        <w:right w:val="none" w:sz="0" w:space="0" w:color="auto"/>
      </w:divBdr>
    </w:div>
    <w:div w:id="1771929451">
      <w:bodyDiv w:val="1"/>
      <w:marLeft w:val="0"/>
      <w:marRight w:val="0"/>
      <w:marTop w:val="0"/>
      <w:marBottom w:val="0"/>
      <w:divBdr>
        <w:top w:val="none" w:sz="0" w:space="0" w:color="auto"/>
        <w:left w:val="none" w:sz="0" w:space="0" w:color="auto"/>
        <w:bottom w:val="none" w:sz="0" w:space="0" w:color="auto"/>
        <w:right w:val="none" w:sz="0" w:space="0" w:color="auto"/>
      </w:divBdr>
    </w:div>
    <w:div w:id="1773471953">
      <w:bodyDiv w:val="1"/>
      <w:marLeft w:val="0"/>
      <w:marRight w:val="0"/>
      <w:marTop w:val="0"/>
      <w:marBottom w:val="0"/>
      <w:divBdr>
        <w:top w:val="none" w:sz="0" w:space="0" w:color="auto"/>
        <w:left w:val="none" w:sz="0" w:space="0" w:color="auto"/>
        <w:bottom w:val="none" w:sz="0" w:space="0" w:color="auto"/>
        <w:right w:val="none" w:sz="0" w:space="0" w:color="auto"/>
      </w:divBdr>
    </w:div>
    <w:div w:id="1775786955">
      <w:bodyDiv w:val="1"/>
      <w:marLeft w:val="0"/>
      <w:marRight w:val="0"/>
      <w:marTop w:val="0"/>
      <w:marBottom w:val="0"/>
      <w:divBdr>
        <w:top w:val="none" w:sz="0" w:space="0" w:color="auto"/>
        <w:left w:val="none" w:sz="0" w:space="0" w:color="auto"/>
        <w:bottom w:val="none" w:sz="0" w:space="0" w:color="auto"/>
        <w:right w:val="none" w:sz="0" w:space="0" w:color="auto"/>
      </w:divBdr>
    </w:div>
    <w:div w:id="1777407558">
      <w:bodyDiv w:val="1"/>
      <w:marLeft w:val="0"/>
      <w:marRight w:val="0"/>
      <w:marTop w:val="0"/>
      <w:marBottom w:val="0"/>
      <w:divBdr>
        <w:top w:val="none" w:sz="0" w:space="0" w:color="auto"/>
        <w:left w:val="none" w:sz="0" w:space="0" w:color="auto"/>
        <w:bottom w:val="none" w:sz="0" w:space="0" w:color="auto"/>
        <w:right w:val="none" w:sz="0" w:space="0" w:color="auto"/>
      </w:divBdr>
    </w:div>
    <w:div w:id="1785343520">
      <w:bodyDiv w:val="1"/>
      <w:marLeft w:val="0"/>
      <w:marRight w:val="0"/>
      <w:marTop w:val="0"/>
      <w:marBottom w:val="0"/>
      <w:divBdr>
        <w:top w:val="none" w:sz="0" w:space="0" w:color="auto"/>
        <w:left w:val="none" w:sz="0" w:space="0" w:color="auto"/>
        <w:bottom w:val="none" w:sz="0" w:space="0" w:color="auto"/>
        <w:right w:val="none" w:sz="0" w:space="0" w:color="auto"/>
      </w:divBdr>
    </w:div>
    <w:div w:id="1786079934">
      <w:bodyDiv w:val="1"/>
      <w:marLeft w:val="0"/>
      <w:marRight w:val="0"/>
      <w:marTop w:val="0"/>
      <w:marBottom w:val="0"/>
      <w:divBdr>
        <w:top w:val="none" w:sz="0" w:space="0" w:color="auto"/>
        <w:left w:val="none" w:sz="0" w:space="0" w:color="auto"/>
        <w:bottom w:val="none" w:sz="0" w:space="0" w:color="auto"/>
        <w:right w:val="none" w:sz="0" w:space="0" w:color="auto"/>
      </w:divBdr>
    </w:div>
    <w:div w:id="1788163584">
      <w:bodyDiv w:val="1"/>
      <w:marLeft w:val="0"/>
      <w:marRight w:val="0"/>
      <w:marTop w:val="0"/>
      <w:marBottom w:val="0"/>
      <w:divBdr>
        <w:top w:val="none" w:sz="0" w:space="0" w:color="auto"/>
        <w:left w:val="none" w:sz="0" w:space="0" w:color="auto"/>
        <w:bottom w:val="none" w:sz="0" w:space="0" w:color="auto"/>
        <w:right w:val="none" w:sz="0" w:space="0" w:color="auto"/>
      </w:divBdr>
    </w:div>
    <w:div w:id="1788962248">
      <w:bodyDiv w:val="1"/>
      <w:marLeft w:val="0"/>
      <w:marRight w:val="0"/>
      <w:marTop w:val="0"/>
      <w:marBottom w:val="0"/>
      <w:divBdr>
        <w:top w:val="none" w:sz="0" w:space="0" w:color="auto"/>
        <w:left w:val="none" w:sz="0" w:space="0" w:color="auto"/>
        <w:bottom w:val="none" w:sz="0" w:space="0" w:color="auto"/>
        <w:right w:val="none" w:sz="0" w:space="0" w:color="auto"/>
      </w:divBdr>
    </w:div>
    <w:div w:id="1789740198">
      <w:bodyDiv w:val="1"/>
      <w:marLeft w:val="0"/>
      <w:marRight w:val="0"/>
      <w:marTop w:val="0"/>
      <w:marBottom w:val="0"/>
      <w:divBdr>
        <w:top w:val="none" w:sz="0" w:space="0" w:color="auto"/>
        <w:left w:val="none" w:sz="0" w:space="0" w:color="auto"/>
        <w:bottom w:val="none" w:sz="0" w:space="0" w:color="auto"/>
        <w:right w:val="none" w:sz="0" w:space="0" w:color="auto"/>
      </w:divBdr>
    </w:div>
    <w:div w:id="1791123942">
      <w:bodyDiv w:val="1"/>
      <w:marLeft w:val="0"/>
      <w:marRight w:val="0"/>
      <w:marTop w:val="0"/>
      <w:marBottom w:val="0"/>
      <w:divBdr>
        <w:top w:val="none" w:sz="0" w:space="0" w:color="auto"/>
        <w:left w:val="none" w:sz="0" w:space="0" w:color="auto"/>
        <w:bottom w:val="none" w:sz="0" w:space="0" w:color="auto"/>
        <w:right w:val="none" w:sz="0" w:space="0" w:color="auto"/>
      </w:divBdr>
    </w:div>
    <w:div w:id="1791513499">
      <w:bodyDiv w:val="1"/>
      <w:marLeft w:val="0"/>
      <w:marRight w:val="0"/>
      <w:marTop w:val="0"/>
      <w:marBottom w:val="0"/>
      <w:divBdr>
        <w:top w:val="none" w:sz="0" w:space="0" w:color="auto"/>
        <w:left w:val="none" w:sz="0" w:space="0" w:color="auto"/>
        <w:bottom w:val="none" w:sz="0" w:space="0" w:color="auto"/>
        <w:right w:val="none" w:sz="0" w:space="0" w:color="auto"/>
      </w:divBdr>
    </w:div>
    <w:div w:id="1791590121">
      <w:bodyDiv w:val="1"/>
      <w:marLeft w:val="0"/>
      <w:marRight w:val="0"/>
      <w:marTop w:val="0"/>
      <w:marBottom w:val="0"/>
      <w:divBdr>
        <w:top w:val="none" w:sz="0" w:space="0" w:color="auto"/>
        <w:left w:val="none" w:sz="0" w:space="0" w:color="auto"/>
        <w:bottom w:val="none" w:sz="0" w:space="0" w:color="auto"/>
        <w:right w:val="none" w:sz="0" w:space="0" w:color="auto"/>
      </w:divBdr>
    </w:div>
    <w:div w:id="1793788132">
      <w:bodyDiv w:val="1"/>
      <w:marLeft w:val="0"/>
      <w:marRight w:val="0"/>
      <w:marTop w:val="0"/>
      <w:marBottom w:val="0"/>
      <w:divBdr>
        <w:top w:val="none" w:sz="0" w:space="0" w:color="auto"/>
        <w:left w:val="none" w:sz="0" w:space="0" w:color="auto"/>
        <w:bottom w:val="none" w:sz="0" w:space="0" w:color="auto"/>
        <w:right w:val="none" w:sz="0" w:space="0" w:color="auto"/>
      </w:divBdr>
    </w:div>
    <w:div w:id="1796946179">
      <w:bodyDiv w:val="1"/>
      <w:marLeft w:val="0"/>
      <w:marRight w:val="0"/>
      <w:marTop w:val="0"/>
      <w:marBottom w:val="0"/>
      <w:divBdr>
        <w:top w:val="none" w:sz="0" w:space="0" w:color="auto"/>
        <w:left w:val="none" w:sz="0" w:space="0" w:color="auto"/>
        <w:bottom w:val="none" w:sz="0" w:space="0" w:color="auto"/>
        <w:right w:val="none" w:sz="0" w:space="0" w:color="auto"/>
      </w:divBdr>
    </w:div>
    <w:div w:id="1799833343">
      <w:bodyDiv w:val="1"/>
      <w:marLeft w:val="0"/>
      <w:marRight w:val="0"/>
      <w:marTop w:val="0"/>
      <w:marBottom w:val="0"/>
      <w:divBdr>
        <w:top w:val="none" w:sz="0" w:space="0" w:color="auto"/>
        <w:left w:val="none" w:sz="0" w:space="0" w:color="auto"/>
        <w:bottom w:val="none" w:sz="0" w:space="0" w:color="auto"/>
        <w:right w:val="none" w:sz="0" w:space="0" w:color="auto"/>
      </w:divBdr>
    </w:div>
    <w:div w:id="1800955156">
      <w:bodyDiv w:val="1"/>
      <w:marLeft w:val="0"/>
      <w:marRight w:val="0"/>
      <w:marTop w:val="0"/>
      <w:marBottom w:val="0"/>
      <w:divBdr>
        <w:top w:val="none" w:sz="0" w:space="0" w:color="auto"/>
        <w:left w:val="none" w:sz="0" w:space="0" w:color="auto"/>
        <w:bottom w:val="none" w:sz="0" w:space="0" w:color="auto"/>
        <w:right w:val="none" w:sz="0" w:space="0" w:color="auto"/>
      </w:divBdr>
    </w:div>
    <w:div w:id="1802065757">
      <w:bodyDiv w:val="1"/>
      <w:marLeft w:val="0"/>
      <w:marRight w:val="0"/>
      <w:marTop w:val="0"/>
      <w:marBottom w:val="0"/>
      <w:divBdr>
        <w:top w:val="none" w:sz="0" w:space="0" w:color="auto"/>
        <w:left w:val="none" w:sz="0" w:space="0" w:color="auto"/>
        <w:bottom w:val="none" w:sz="0" w:space="0" w:color="auto"/>
        <w:right w:val="none" w:sz="0" w:space="0" w:color="auto"/>
      </w:divBdr>
    </w:div>
    <w:div w:id="1803377891">
      <w:bodyDiv w:val="1"/>
      <w:marLeft w:val="0"/>
      <w:marRight w:val="0"/>
      <w:marTop w:val="0"/>
      <w:marBottom w:val="0"/>
      <w:divBdr>
        <w:top w:val="none" w:sz="0" w:space="0" w:color="auto"/>
        <w:left w:val="none" w:sz="0" w:space="0" w:color="auto"/>
        <w:bottom w:val="none" w:sz="0" w:space="0" w:color="auto"/>
        <w:right w:val="none" w:sz="0" w:space="0" w:color="auto"/>
      </w:divBdr>
    </w:div>
    <w:div w:id="1803692661">
      <w:bodyDiv w:val="1"/>
      <w:marLeft w:val="0"/>
      <w:marRight w:val="0"/>
      <w:marTop w:val="0"/>
      <w:marBottom w:val="0"/>
      <w:divBdr>
        <w:top w:val="none" w:sz="0" w:space="0" w:color="auto"/>
        <w:left w:val="none" w:sz="0" w:space="0" w:color="auto"/>
        <w:bottom w:val="none" w:sz="0" w:space="0" w:color="auto"/>
        <w:right w:val="none" w:sz="0" w:space="0" w:color="auto"/>
      </w:divBdr>
    </w:div>
    <w:div w:id="1805537144">
      <w:bodyDiv w:val="1"/>
      <w:marLeft w:val="0"/>
      <w:marRight w:val="0"/>
      <w:marTop w:val="0"/>
      <w:marBottom w:val="0"/>
      <w:divBdr>
        <w:top w:val="none" w:sz="0" w:space="0" w:color="auto"/>
        <w:left w:val="none" w:sz="0" w:space="0" w:color="auto"/>
        <w:bottom w:val="none" w:sz="0" w:space="0" w:color="auto"/>
        <w:right w:val="none" w:sz="0" w:space="0" w:color="auto"/>
      </w:divBdr>
    </w:div>
    <w:div w:id="1807115323">
      <w:bodyDiv w:val="1"/>
      <w:marLeft w:val="0"/>
      <w:marRight w:val="0"/>
      <w:marTop w:val="0"/>
      <w:marBottom w:val="0"/>
      <w:divBdr>
        <w:top w:val="none" w:sz="0" w:space="0" w:color="auto"/>
        <w:left w:val="none" w:sz="0" w:space="0" w:color="auto"/>
        <w:bottom w:val="none" w:sz="0" w:space="0" w:color="auto"/>
        <w:right w:val="none" w:sz="0" w:space="0" w:color="auto"/>
      </w:divBdr>
    </w:div>
    <w:div w:id="1807354531">
      <w:bodyDiv w:val="1"/>
      <w:marLeft w:val="0"/>
      <w:marRight w:val="0"/>
      <w:marTop w:val="0"/>
      <w:marBottom w:val="0"/>
      <w:divBdr>
        <w:top w:val="none" w:sz="0" w:space="0" w:color="auto"/>
        <w:left w:val="none" w:sz="0" w:space="0" w:color="auto"/>
        <w:bottom w:val="none" w:sz="0" w:space="0" w:color="auto"/>
        <w:right w:val="none" w:sz="0" w:space="0" w:color="auto"/>
      </w:divBdr>
    </w:div>
    <w:div w:id="1808816334">
      <w:bodyDiv w:val="1"/>
      <w:marLeft w:val="0"/>
      <w:marRight w:val="0"/>
      <w:marTop w:val="0"/>
      <w:marBottom w:val="0"/>
      <w:divBdr>
        <w:top w:val="none" w:sz="0" w:space="0" w:color="auto"/>
        <w:left w:val="none" w:sz="0" w:space="0" w:color="auto"/>
        <w:bottom w:val="none" w:sz="0" w:space="0" w:color="auto"/>
        <w:right w:val="none" w:sz="0" w:space="0" w:color="auto"/>
      </w:divBdr>
    </w:div>
    <w:div w:id="1809514766">
      <w:bodyDiv w:val="1"/>
      <w:marLeft w:val="0"/>
      <w:marRight w:val="0"/>
      <w:marTop w:val="0"/>
      <w:marBottom w:val="0"/>
      <w:divBdr>
        <w:top w:val="none" w:sz="0" w:space="0" w:color="auto"/>
        <w:left w:val="none" w:sz="0" w:space="0" w:color="auto"/>
        <w:bottom w:val="none" w:sz="0" w:space="0" w:color="auto"/>
        <w:right w:val="none" w:sz="0" w:space="0" w:color="auto"/>
      </w:divBdr>
    </w:div>
    <w:div w:id="1809783335">
      <w:bodyDiv w:val="1"/>
      <w:marLeft w:val="0"/>
      <w:marRight w:val="0"/>
      <w:marTop w:val="0"/>
      <w:marBottom w:val="0"/>
      <w:divBdr>
        <w:top w:val="none" w:sz="0" w:space="0" w:color="auto"/>
        <w:left w:val="none" w:sz="0" w:space="0" w:color="auto"/>
        <w:bottom w:val="none" w:sz="0" w:space="0" w:color="auto"/>
        <w:right w:val="none" w:sz="0" w:space="0" w:color="auto"/>
      </w:divBdr>
    </w:div>
    <w:div w:id="1809856545">
      <w:bodyDiv w:val="1"/>
      <w:marLeft w:val="0"/>
      <w:marRight w:val="0"/>
      <w:marTop w:val="0"/>
      <w:marBottom w:val="0"/>
      <w:divBdr>
        <w:top w:val="none" w:sz="0" w:space="0" w:color="auto"/>
        <w:left w:val="none" w:sz="0" w:space="0" w:color="auto"/>
        <w:bottom w:val="none" w:sz="0" w:space="0" w:color="auto"/>
        <w:right w:val="none" w:sz="0" w:space="0" w:color="auto"/>
      </w:divBdr>
    </w:div>
    <w:div w:id="1810201032">
      <w:bodyDiv w:val="1"/>
      <w:marLeft w:val="0"/>
      <w:marRight w:val="0"/>
      <w:marTop w:val="0"/>
      <w:marBottom w:val="0"/>
      <w:divBdr>
        <w:top w:val="none" w:sz="0" w:space="0" w:color="auto"/>
        <w:left w:val="none" w:sz="0" w:space="0" w:color="auto"/>
        <w:bottom w:val="none" w:sz="0" w:space="0" w:color="auto"/>
        <w:right w:val="none" w:sz="0" w:space="0" w:color="auto"/>
      </w:divBdr>
    </w:div>
    <w:div w:id="1810591146">
      <w:bodyDiv w:val="1"/>
      <w:marLeft w:val="0"/>
      <w:marRight w:val="0"/>
      <w:marTop w:val="0"/>
      <w:marBottom w:val="0"/>
      <w:divBdr>
        <w:top w:val="none" w:sz="0" w:space="0" w:color="auto"/>
        <w:left w:val="none" w:sz="0" w:space="0" w:color="auto"/>
        <w:bottom w:val="none" w:sz="0" w:space="0" w:color="auto"/>
        <w:right w:val="none" w:sz="0" w:space="0" w:color="auto"/>
      </w:divBdr>
    </w:div>
    <w:div w:id="1812794990">
      <w:bodyDiv w:val="1"/>
      <w:marLeft w:val="0"/>
      <w:marRight w:val="0"/>
      <w:marTop w:val="0"/>
      <w:marBottom w:val="0"/>
      <w:divBdr>
        <w:top w:val="none" w:sz="0" w:space="0" w:color="auto"/>
        <w:left w:val="none" w:sz="0" w:space="0" w:color="auto"/>
        <w:bottom w:val="none" w:sz="0" w:space="0" w:color="auto"/>
        <w:right w:val="none" w:sz="0" w:space="0" w:color="auto"/>
      </w:divBdr>
    </w:div>
    <w:div w:id="1813675477">
      <w:bodyDiv w:val="1"/>
      <w:marLeft w:val="0"/>
      <w:marRight w:val="0"/>
      <w:marTop w:val="0"/>
      <w:marBottom w:val="0"/>
      <w:divBdr>
        <w:top w:val="none" w:sz="0" w:space="0" w:color="auto"/>
        <w:left w:val="none" w:sz="0" w:space="0" w:color="auto"/>
        <w:bottom w:val="none" w:sz="0" w:space="0" w:color="auto"/>
        <w:right w:val="none" w:sz="0" w:space="0" w:color="auto"/>
      </w:divBdr>
    </w:div>
    <w:div w:id="1814908295">
      <w:bodyDiv w:val="1"/>
      <w:marLeft w:val="0"/>
      <w:marRight w:val="0"/>
      <w:marTop w:val="0"/>
      <w:marBottom w:val="0"/>
      <w:divBdr>
        <w:top w:val="none" w:sz="0" w:space="0" w:color="auto"/>
        <w:left w:val="none" w:sz="0" w:space="0" w:color="auto"/>
        <w:bottom w:val="none" w:sz="0" w:space="0" w:color="auto"/>
        <w:right w:val="none" w:sz="0" w:space="0" w:color="auto"/>
      </w:divBdr>
    </w:div>
    <w:div w:id="1815216894">
      <w:bodyDiv w:val="1"/>
      <w:marLeft w:val="0"/>
      <w:marRight w:val="0"/>
      <w:marTop w:val="0"/>
      <w:marBottom w:val="0"/>
      <w:divBdr>
        <w:top w:val="none" w:sz="0" w:space="0" w:color="auto"/>
        <w:left w:val="none" w:sz="0" w:space="0" w:color="auto"/>
        <w:bottom w:val="none" w:sz="0" w:space="0" w:color="auto"/>
        <w:right w:val="none" w:sz="0" w:space="0" w:color="auto"/>
      </w:divBdr>
    </w:div>
    <w:div w:id="1815373663">
      <w:bodyDiv w:val="1"/>
      <w:marLeft w:val="0"/>
      <w:marRight w:val="0"/>
      <w:marTop w:val="0"/>
      <w:marBottom w:val="0"/>
      <w:divBdr>
        <w:top w:val="none" w:sz="0" w:space="0" w:color="auto"/>
        <w:left w:val="none" w:sz="0" w:space="0" w:color="auto"/>
        <w:bottom w:val="none" w:sz="0" w:space="0" w:color="auto"/>
        <w:right w:val="none" w:sz="0" w:space="0" w:color="auto"/>
      </w:divBdr>
    </w:div>
    <w:div w:id="1817801688">
      <w:bodyDiv w:val="1"/>
      <w:marLeft w:val="0"/>
      <w:marRight w:val="0"/>
      <w:marTop w:val="0"/>
      <w:marBottom w:val="0"/>
      <w:divBdr>
        <w:top w:val="none" w:sz="0" w:space="0" w:color="auto"/>
        <w:left w:val="none" w:sz="0" w:space="0" w:color="auto"/>
        <w:bottom w:val="none" w:sz="0" w:space="0" w:color="auto"/>
        <w:right w:val="none" w:sz="0" w:space="0" w:color="auto"/>
      </w:divBdr>
    </w:div>
    <w:div w:id="1818495042">
      <w:bodyDiv w:val="1"/>
      <w:marLeft w:val="0"/>
      <w:marRight w:val="0"/>
      <w:marTop w:val="0"/>
      <w:marBottom w:val="0"/>
      <w:divBdr>
        <w:top w:val="none" w:sz="0" w:space="0" w:color="auto"/>
        <w:left w:val="none" w:sz="0" w:space="0" w:color="auto"/>
        <w:bottom w:val="none" w:sz="0" w:space="0" w:color="auto"/>
        <w:right w:val="none" w:sz="0" w:space="0" w:color="auto"/>
      </w:divBdr>
    </w:div>
    <w:div w:id="1818720297">
      <w:bodyDiv w:val="1"/>
      <w:marLeft w:val="0"/>
      <w:marRight w:val="0"/>
      <w:marTop w:val="0"/>
      <w:marBottom w:val="0"/>
      <w:divBdr>
        <w:top w:val="none" w:sz="0" w:space="0" w:color="auto"/>
        <w:left w:val="none" w:sz="0" w:space="0" w:color="auto"/>
        <w:bottom w:val="none" w:sz="0" w:space="0" w:color="auto"/>
        <w:right w:val="none" w:sz="0" w:space="0" w:color="auto"/>
      </w:divBdr>
    </w:div>
    <w:div w:id="1820688184">
      <w:bodyDiv w:val="1"/>
      <w:marLeft w:val="0"/>
      <w:marRight w:val="0"/>
      <w:marTop w:val="0"/>
      <w:marBottom w:val="0"/>
      <w:divBdr>
        <w:top w:val="none" w:sz="0" w:space="0" w:color="auto"/>
        <w:left w:val="none" w:sz="0" w:space="0" w:color="auto"/>
        <w:bottom w:val="none" w:sz="0" w:space="0" w:color="auto"/>
        <w:right w:val="none" w:sz="0" w:space="0" w:color="auto"/>
      </w:divBdr>
    </w:div>
    <w:div w:id="1823040364">
      <w:bodyDiv w:val="1"/>
      <w:marLeft w:val="0"/>
      <w:marRight w:val="0"/>
      <w:marTop w:val="0"/>
      <w:marBottom w:val="0"/>
      <w:divBdr>
        <w:top w:val="none" w:sz="0" w:space="0" w:color="auto"/>
        <w:left w:val="none" w:sz="0" w:space="0" w:color="auto"/>
        <w:bottom w:val="none" w:sz="0" w:space="0" w:color="auto"/>
        <w:right w:val="none" w:sz="0" w:space="0" w:color="auto"/>
      </w:divBdr>
    </w:div>
    <w:div w:id="1823157427">
      <w:bodyDiv w:val="1"/>
      <w:marLeft w:val="0"/>
      <w:marRight w:val="0"/>
      <w:marTop w:val="0"/>
      <w:marBottom w:val="0"/>
      <w:divBdr>
        <w:top w:val="none" w:sz="0" w:space="0" w:color="auto"/>
        <w:left w:val="none" w:sz="0" w:space="0" w:color="auto"/>
        <w:bottom w:val="none" w:sz="0" w:space="0" w:color="auto"/>
        <w:right w:val="none" w:sz="0" w:space="0" w:color="auto"/>
      </w:divBdr>
    </w:div>
    <w:div w:id="1823891856">
      <w:bodyDiv w:val="1"/>
      <w:marLeft w:val="0"/>
      <w:marRight w:val="0"/>
      <w:marTop w:val="0"/>
      <w:marBottom w:val="0"/>
      <w:divBdr>
        <w:top w:val="none" w:sz="0" w:space="0" w:color="auto"/>
        <w:left w:val="none" w:sz="0" w:space="0" w:color="auto"/>
        <w:bottom w:val="none" w:sz="0" w:space="0" w:color="auto"/>
        <w:right w:val="none" w:sz="0" w:space="0" w:color="auto"/>
      </w:divBdr>
    </w:div>
    <w:div w:id="1825007708">
      <w:bodyDiv w:val="1"/>
      <w:marLeft w:val="0"/>
      <w:marRight w:val="0"/>
      <w:marTop w:val="0"/>
      <w:marBottom w:val="0"/>
      <w:divBdr>
        <w:top w:val="none" w:sz="0" w:space="0" w:color="auto"/>
        <w:left w:val="none" w:sz="0" w:space="0" w:color="auto"/>
        <w:bottom w:val="none" w:sz="0" w:space="0" w:color="auto"/>
        <w:right w:val="none" w:sz="0" w:space="0" w:color="auto"/>
      </w:divBdr>
    </w:div>
    <w:div w:id="1825703425">
      <w:bodyDiv w:val="1"/>
      <w:marLeft w:val="0"/>
      <w:marRight w:val="0"/>
      <w:marTop w:val="0"/>
      <w:marBottom w:val="0"/>
      <w:divBdr>
        <w:top w:val="none" w:sz="0" w:space="0" w:color="auto"/>
        <w:left w:val="none" w:sz="0" w:space="0" w:color="auto"/>
        <w:bottom w:val="none" w:sz="0" w:space="0" w:color="auto"/>
        <w:right w:val="none" w:sz="0" w:space="0" w:color="auto"/>
      </w:divBdr>
    </w:div>
    <w:div w:id="1827672323">
      <w:bodyDiv w:val="1"/>
      <w:marLeft w:val="0"/>
      <w:marRight w:val="0"/>
      <w:marTop w:val="0"/>
      <w:marBottom w:val="0"/>
      <w:divBdr>
        <w:top w:val="none" w:sz="0" w:space="0" w:color="auto"/>
        <w:left w:val="none" w:sz="0" w:space="0" w:color="auto"/>
        <w:bottom w:val="none" w:sz="0" w:space="0" w:color="auto"/>
        <w:right w:val="none" w:sz="0" w:space="0" w:color="auto"/>
      </w:divBdr>
    </w:div>
    <w:div w:id="1827698125">
      <w:bodyDiv w:val="1"/>
      <w:marLeft w:val="0"/>
      <w:marRight w:val="0"/>
      <w:marTop w:val="0"/>
      <w:marBottom w:val="0"/>
      <w:divBdr>
        <w:top w:val="none" w:sz="0" w:space="0" w:color="auto"/>
        <w:left w:val="none" w:sz="0" w:space="0" w:color="auto"/>
        <w:bottom w:val="none" w:sz="0" w:space="0" w:color="auto"/>
        <w:right w:val="none" w:sz="0" w:space="0" w:color="auto"/>
      </w:divBdr>
    </w:div>
    <w:div w:id="1828980475">
      <w:bodyDiv w:val="1"/>
      <w:marLeft w:val="0"/>
      <w:marRight w:val="0"/>
      <w:marTop w:val="0"/>
      <w:marBottom w:val="0"/>
      <w:divBdr>
        <w:top w:val="none" w:sz="0" w:space="0" w:color="auto"/>
        <w:left w:val="none" w:sz="0" w:space="0" w:color="auto"/>
        <w:bottom w:val="none" w:sz="0" w:space="0" w:color="auto"/>
        <w:right w:val="none" w:sz="0" w:space="0" w:color="auto"/>
      </w:divBdr>
    </w:div>
    <w:div w:id="1832141635">
      <w:bodyDiv w:val="1"/>
      <w:marLeft w:val="0"/>
      <w:marRight w:val="0"/>
      <w:marTop w:val="0"/>
      <w:marBottom w:val="0"/>
      <w:divBdr>
        <w:top w:val="none" w:sz="0" w:space="0" w:color="auto"/>
        <w:left w:val="none" w:sz="0" w:space="0" w:color="auto"/>
        <w:bottom w:val="none" w:sz="0" w:space="0" w:color="auto"/>
        <w:right w:val="none" w:sz="0" w:space="0" w:color="auto"/>
      </w:divBdr>
    </w:div>
    <w:div w:id="1833443667">
      <w:bodyDiv w:val="1"/>
      <w:marLeft w:val="0"/>
      <w:marRight w:val="0"/>
      <w:marTop w:val="0"/>
      <w:marBottom w:val="0"/>
      <w:divBdr>
        <w:top w:val="none" w:sz="0" w:space="0" w:color="auto"/>
        <w:left w:val="none" w:sz="0" w:space="0" w:color="auto"/>
        <w:bottom w:val="none" w:sz="0" w:space="0" w:color="auto"/>
        <w:right w:val="none" w:sz="0" w:space="0" w:color="auto"/>
      </w:divBdr>
    </w:div>
    <w:div w:id="1835366797">
      <w:bodyDiv w:val="1"/>
      <w:marLeft w:val="0"/>
      <w:marRight w:val="0"/>
      <w:marTop w:val="0"/>
      <w:marBottom w:val="0"/>
      <w:divBdr>
        <w:top w:val="none" w:sz="0" w:space="0" w:color="auto"/>
        <w:left w:val="none" w:sz="0" w:space="0" w:color="auto"/>
        <w:bottom w:val="none" w:sz="0" w:space="0" w:color="auto"/>
        <w:right w:val="none" w:sz="0" w:space="0" w:color="auto"/>
      </w:divBdr>
    </w:div>
    <w:div w:id="1835876483">
      <w:bodyDiv w:val="1"/>
      <w:marLeft w:val="0"/>
      <w:marRight w:val="0"/>
      <w:marTop w:val="0"/>
      <w:marBottom w:val="0"/>
      <w:divBdr>
        <w:top w:val="none" w:sz="0" w:space="0" w:color="auto"/>
        <w:left w:val="none" w:sz="0" w:space="0" w:color="auto"/>
        <w:bottom w:val="none" w:sz="0" w:space="0" w:color="auto"/>
        <w:right w:val="none" w:sz="0" w:space="0" w:color="auto"/>
      </w:divBdr>
    </w:div>
    <w:div w:id="1836145908">
      <w:bodyDiv w:val="1"/>
      <w:marLeft w:val="0"/>
      <w:marRight w:val="0"/>
      <w:marTop w:val="0"/>
      <w:marBottom w:val="0"/>
      <w:divBdr>
        <w:top w:val="none" w:sz="0" w:space="0" w:color="auto"/>
        <w:left w:val="none" w:sz="0" w:space="0" w:color="auto"/>
        <w:bottom w:val="none" w:sz="0" w:space="0" w:color="auto"/>
        <w:right w:val="none" w:sz="0" w:space="0" w:color="auto"/>
      </w:divBdr>
    </w:div>
    <w:div w:id="1837724466">
      <w:bodyDiv w:val="1"/>
      <w:marLeft w:val="0"/>
      <w:marRight w:val="0"/>
      <w:marTop w:val="0"/>
      <w:marBottom w:val="0"/>
      <w:divBdr>
        <w:top w:val="none" w:sz="0" w:space="0" w:color="auto"/>
        <w:left w:val="none" w:sz="0" w:space="0" w:color="auto"/>
        <w:bottom w:val="none" w:sz="0" w:space="0" w:color="auto"/>
        <w:right w:val="none" w:sz="0" w:space="0" w:color="auto"/>
      </w:divBdr>
    </w:div>
    <w:div w:id="1838761812">
      <w:bodyDiv w:val="1"/>
      <w:marLeft w:val="0"/>
      <w:marRight w:val="0"/>
      <w:marTop w:val="0"/>
      <w:marBottom w:val="0"/>
      <w:divBdr>
        <w:top w:val="none" w:sz="0" w:space="0" w:color="auto"/>
        <w:left w:val="none" w:sz="0" w:space="0" w:color="auto"/>
        <w:bottom w:val="none" w:sz="0" w:space="0" w:color="auto"/>
        <w:right w:val="none" w:sz="0" w:space="0" w:color="auto"/>
      </w:divBdr>
    </w:div>
    <w:div w:id="1840464494">
      <w:bodyDiv w:val="1"/>
      <w:marLeft w:val="0"/>
      <w:marRight w:val="0"/>
      <w:marTop w:val="0"/>
      <w:marBottom w:val="0"/>
      <w:divBdr>
        <w:top w:val="none" w:sz="0" w:space="0" w:color="auto"/>
        <w:left w:val="none" w:sz="0" w:space="0" w:color="auto"/>
        <w:bottom w:val="none" w:sz="0" w:space="0" w:color="auto"/>
        <w:right w:val="none" w:sz="0" w:space="0" w:color="auto"/>
      </w:divBdr>
    </w:div>
    <w:div w:id="1843934426">
      <w:bodyDiv w:val="1"/>
      <w:marLeft w:val="0"/>
      <w:marRight w:val="0"/>
      <w:marTop w:val="0"/>
      <w:marBottom w:val="0"/>
      <w:divBdr>
        <w:top w:val="none" w:sz="0" w:space="0" w:color="auto"/>
        <w:left w:val="none" w:sz="0" w:space="0" w:color="auto"/>
        <w:bottom w:val="none" w:sz="0" w:space="0" w:color="auto"/>
        <w:right w:val="none" w:sz="0" w:space="0" w:color="auto"/>
      </w:divBdr>
    </w:div>
    <w:div w:id="1844739007">
      <w:bodyDiv w:val="1"/>
      <w:marLeft w:val="0"/>
      <w:marRight w:val="0"/>
      <w:marTop w:val="0"/>
      <w:marBottom w:val="0"/>
      <w:divBdr>
        <w:top w:val="none" w:sz="0" w:space="0" w:color="auto"/>
        <w:left w:val="none" w:sz="0" w:space="0" w:color="auto"/>
        <w:bottom w:val="none" w:sz="0" w:space="0" w:color="auto"/>
        <w:right w:val="none" w:sz="0" w:space="0" w:color="auto"/>
      </w:divBdr>
    </w:div>
    <w:div w:id="1846170324">
      <w:bodyDiv w:val="1"/>
      <w:marLeft w:val="0"/>
      <w:marRight w:val="0"/>
      <w:marTop w:val="0"/>
      <w:marBottom w:val="0"/>
      <w:divBdr>
        <w:top w:val="none" w:sz="0" w:space="0" w:color="auto"/>
        <w:left w:val="none" w:sz="0" w:space="0" w:color="auto"/>
        <w:bottom w:val="none" w:sz="0" w:space="0" w:color="auto"/>
        <w:right w:val="none" w:sz="0" w:space="0" w:color="auto"/>
      </w:divBdr>
    </w:div>
    <w:div w:id="1846898401">
      <w:bodyDiv w:val="1"/>
      <w:marLeft w:val="0"/>
      <w:marRight w:val="0"/>
      <w:marTop w:val="0"/>
      <w:marBottom w:val="0"/>
      <w:divBdr>
        <w:top w:val="none" w:sz="0" w:space="0" w:color="auto"/>
        <w:left w:val="none" w:sz="0" w:space="0" w:color="auto"/>
        <w:bottom w:val="none" w:sz="0" w:space="0" w:color="auto"/>
        <w:right w:val="none" w:sz="0" w:space="0" w:color="auto"/>
      </w:divBdr>
    </w:div>
    <w:div w:id="1848788084">
      <w:bodyDiv w:val="1"/>
      <w:marLeft w:val="0"/>
      <w:marRight w:val="0"/>
      <w:marTop w:val="0"/>
      <w:marBottom w:val="0"/>
      <w:divBdr>
        <w:top w:val="none" w:sz="0" w:space="0" w:color="auto"/>
        <w:left w:val="none" w:sz="0" w:space="0" w:color="auto"/>
        <w:bottom w:val="none" w:sz="0" w:space="0" w:color="auto"/>
        <w:right w:val="none" w:sz="0" w:space="0" w:color="auto"/>
      </w:divBdr>
    </w:div>
    <w:div w:id="1850172111">
      <w:bodyDiv w:val="1"/>
      <w:marLeft w:val="0"/>
      <w:marRight w:val="0"/>
      <w:marTop w:val="0"/>
      <w:marBottom w:val="0"/>
      <w:divBdr>
        <w:top w:val="none" w:sz="0" w:space="0" w:color="auto"/>
        <w:left w:val="none" w:sz="0" w:space="0" w:color="auto"/>
        <w:bottom w:val="none" w:sz="0" w:space="0" w:color="auto"/>
        <w:right w:val="none" w:sz="0" w:space="0" w:color="auto"/>
      </w:divBdr>
    </w:div>
    <w:div w:id="1850218884">
      <w:bodyDiv w:val="1"/>
      <w:marLeft w:val="0"/>
      <w:marRight w:val="0"/>
      <w:marTop w:val="0"/>
      <w:marBottom w:val="0"/>
      <w:divBdr>
        <w:top w:val="none" w:sz="0" w:space="0" w:color="auto"/>
        <w:left w:val="none" w:sz="0" w:space="0" w:color="auto"/>
        <w:bottom w:val="none" w:sz="0" w:space="0" w:color="auto"/>
        <w:right w:val="none" w:sz="0" w:space="0" w:color="auto"/>
      </w:divBdr>
    </w:div>
    <w:div w:id="1854882036">
      <w:bodyDiv w:val="1"/>
      <w:marLeft w:val="0"/>
      <w:marRight w:val="0"/>
      <w:marTop w:val="0"/>
      <w:marBottom w:val="0"/>
      <w:divBdr>
        <w:top w:val="none" w:sz="0" w:space="0" w:color="auto"/>
        <w:left w:val="none" w:sz="0" w:space="0" w:color="auto"/>
        <w:bottom w:val="none" w:sz="0" w:space="0" w:color="auto"/>
        <w:right w:val="none" w:sz="0" w:space="0" w:color="auto"/>
      </w:divBdr>
    </w:div>
    <w:div w:id="1857382092">
      <w:bodyDiv w:val="1"/>
      <w:marLeft w:val="0"/>
      <w:marRight w:val="0"/>
      <w:marTop w:val="0"/>
      <w:marBottom w:val="0"/>
      <w:divBdr>
        <w:top w:val="none" w:sz="0" w:space="0" w:color="auto"/>
        <w:left w:val="none" w:sz="0" w:space="0" w:color="auto"/>
        <w:bottom w:val="none" w:sz="0" w:space="0" w:color="auto"/>
        <w:right w:val="none" w:sz="0" w:space="0" w:color="auto"/>
      </w:divBdr>
    </w:div>
    <w:div w:id="1857503771">
      <w:bodyDiv w:val="1"/>
      <w:marLeft w:val="0"/>
      <w:marRight w:val="0"/>
      <w:marTop w:val="0"/>
      <w:marBottom w:val="0"/>
      <w:divBdr>
        <w:top w:val="none" w:sz="0" w:space="0" w:color="auto"/>
        <w:left w:val="none" w:sz="0" w:space="0" w:color="auto"/>
        <w:bottom w:val="none" w:sz="0" w:space="0" w:color="auto"/>
        <w:right w:val="none" w:sz="0" w:space="0" w:color="auto"/>
      </w:divBdr>
    </w:div>
    <w:div w:id="1861968711">
      <w:bodyDiv w:val="1"/>
      <w:marLeft w:val="0"/>
      <w:marRight w:val="0"/>
      <w:marTop w:val="0"/>
      <w:marBottom w:val="0"/>
      <w:divBdr>
        <w:top w:val="none" w:sz="0" w:space="0" w:color="auto"/>
        <w:left w:val="none" w:sz="0" w:space="0" w:color="auto"/>
        <w:bottom w:val="none" w:sz="0" w:space="0" w:color="auto"/>
        <w:right w:val="none" w:sz="0" w:space="0" w:color="auto"/>
      </w:divBdr>
    </w:div>
    <w:div w:id="1863668415">
      <w:bodyDiv w:val="1"/>
      <w:marLeft w:val="0"/>
      <w:marRight w:val="0"/>
      <w:marTop w:val="0"/>
      <w:marBottom w:val="0"/>
      <w:divBdr>
        <w:top w:val="none" w:sz="0" w:space="0" w:color="auto"/>
        <w:left w:val="none" w:sz="0" w:space="0" w:color="auto"/>
        <w:bottom w:val="none" w:sz="0" w:space="0" w:color="auto"/>
        <w:right w:val="none" w:sz="0" w:space="0" w:color="auto"/>
      </w:divBdr>
    </w:div>
    <w:div w:id="1865559717">
      <w:bodyDiv w:val="1"/>
      <w:marLeft w:val="0"/>
      <w:marRight w:val="0"/>
      <w:marTop w:val="0"/>
      <w:marBottom w:val="0"/>
      <w:divBdr>
        <w:top w:val="none" w:sz="0" w:space="0" w:color="auto"/>
        <w:left w:val="none" w:sz="0" w:space="0" w:color="auto"/>
        <w:bottom w:val="none" w:sz="0" w:space="0" w:color="auto"/>
        <w:right w:val="none" w:sz="0" w:space="0" w:color="auto"/>
      </w:divBdr>
    </w:div>
    <w:div w:id="1866863827">
      <w:bodyDiv w:val="1"/>
      <w:marLeft w:val="0"/>
      <w:marRight w:val="0"/>
      <w:marTop w:val="0"/>
      <w:marBottom w:val="0"/>
      <w:divBdr>
        <w:top w:val="none" w:sz="0" w:space="0" w:color="auto"/>
        <w:left w:val="none" w:sz="0" w:space="0" w:color="auto"/>
        <w:bottom w:val="none" w:sz="0" w:space="0" w:color="auto"/>
        <w:right w:val="none" w:sz="0" w:space="0" w:color="auto"/>
      </w:divBdr>
    </w:div>
    <w:div w:id="1866864229">
      <w:bodyDiv w:val="1"/>
      <w:marLeft w:val="0"/>
      <w:marRight w:val="0"/>
      <w:marTop w:val="0"/>
      <w:marBottom w:val="0"/>
      <w:divBdr>
        <w:top w:val="none" w:sz="0" w:space="0" w:color="auto"/>
        <w:left w:val="none" w:sz="0" w:space="0" w:color="auto"/>
        <w:bottom w:val="none" w:sz="0" w:space="0" w:color="auto"/>
        <w:right w:val="none" w:sz="0" w:space="0" w:color="auto"/>
      </w:divBdr>
    </w:div>
    <w:div w:id="1869836495">
      <w:bodyDiv w:val="1"/>
      <w:marLeft w:val="0"/>
      <w:marRight w:val="0"/>
      <w:marTop w:val="0"/>
      <w:marBottom w:val="0"/>
      <w:divBdr>
        <w:top w:val="none" w:sz="0" w:space="0" w:color="auto"/>
        <w:left w:val="none" w:sz="0" w:space="0" w:color="auto"/>
        <w:bottom w:val="none" w:sz="0" w:space="0" w:color="auto"/>
        <w:right w:val="none" w:sz="0" w:space="0" w:color="auto"/>
      </w:divBdr>
    </w:div>
    <w:div w:id="1873691280">
      <w:bodyDiv w:val="1"/>
      <w:marLeft w:val="0"/>
      <w:marRight w:val="0"/>
      <w:marTop w:val="0"/>
      <w:marBottom w:val="0"/>
      <w:divBdr>
        <w:top w:val="none" w:sz="0" w:space="0" w:color="auto"/>
        <w:left w:val="none" w:sz="0" w:space="0" w:color="auto"/>
        <w:bottom w:val="none" w:sz="0" w:space="0" w:color="auto"/>
        <w:right w:val="none" w:sz="0" w:space="0" w:color="auto"/>
      </w:divBdr>
    </w:div>
    <w:div w:id="1875382530">
      <w:bodyDiv w:val="1"/>
      <w:marLeft w:val="0"/>
      <w:marRight w:val="0"/>
      <w:marTop w:val="0"/>
      <w:marBottom w:val="0"/>
      <w:divBdr>
        <w:top w:val="none" w:sz="0" w:space="0" w:color="auto"/>
        <w:left w:val="none" w:sz="0" w:space="0" w:color="auto"/>
        <w:bottom w:val="none" w:sz="0" w:space="0" w:color="auto"/>
        <w:right w:val="none" w:sz="0" w:space="0" w:color="auto"/>
      </w:divBdr>
    </w:div>
    <w:div w:id="1876770139">
      <w:bodyDiv w:val="1"/>
      <w:marLeft w:val="0"/>
      <w:marRight w:val="0"/>
      <w:marTop w:val="0"/>
      <w:marBottom w:val="0"/>
      <w:divBdr>
        <w:top w:val="none" w:sz="0" w:space="0" w:color="auto"/>
        <w:left w:val="none" w:sz="0" w:space="0" w:color="auto"/>
        <w:bottom w:val="none" w:sz="0" w:space="0" w:color="auto"/>
        <w:right w:val="none" w:sz="0" w:space="0" w:color="auto"/>
      </w:divBdr>
    </w:div>
    <w:div w:id="1879856069">
      <w:bodyDiv w:val="1"/>
      <w:marLeft w:val="0"/>
      <w:marRight w:val="0"/>
      <w:marTop w:val="0"/>
      <w:marBottom w:val="0"/>
      <w:divBdr>
        <w:top w:val="none" w:sz="0" w:space="0" w:color="auto"/>
        <w:left w:val="none" w:sz="0" w:space="0" w:color="auto"/>
        <w:bottom w:val="none" w:sz="0" w:space="0" w:color="auto"/>
        <w:right w:val="none" w:sz="0" w:space="0" w:color="auto"/>
      </w:divBdr>
    </w:div>
    <w:div w:id="1880824442">
      <w:bodyDiv w:val="1"/>
      <w:marLeft w:val="0"/>
      <w:marRight w:val="0"/>
      <w:marTop w:val="0"/>
      <w:marBottom w:val="0"/>
      <w:divBdr>
        <w:top w:val="none" w:sz="0" w:space="0" w:color="auto"/>
        <w:left w:val="none" w:sz="0" w:space="0" w:color="auto"/>
        <w:bottom w:val="none" w:sz="0" w:space="0" w:color="auto"/>
        <w:right w:val="none" w:sz="0" w:space="0" w:color="auto"/>
      </w:divBdr>
    </w:div>
    <w:div w:id="1880974380">
      <w:bodyDiv w:val="1"/>
      <w:marLeft w:val="0"/>
      <w:marRight w:val="0"/>
      <w:marTop w:val="0"/>
      <w:marBottom w:val="0"/>
      <w:divBdr>
        <w:top w:val="none" w:sz="0" w:space="0" w:color="auto"/>
        <w:left w:val="none" w:sz="0" w:space="0" w:color="auto"/>
        <w:bottom w:val="none" w:sz="0" w:space="0" w:color="auto"/>
        <w:right w:val="none" w:sz="0" w:space="0" w:color="auto"/>
      </w:divBdr>
    </w:div>
    <w:div w:id="1881092033">
      <w:bodyDiv w:val="1"/>
      <w:marLeft w:val="0"/>
      <w:marRight w:val="0"/>
      <w:marTop w:val="0"/>
      <w:marBottom w:val="0"/>
      <w:divBdr>
        <w:top w:val="none" w:sz="0" w:space="0" w:color="auto"/>
        <w:left w:val="none" w:sz="0" w:space="0" w:color="auto"/>
        <w:bottom w:val="none" w:sz="0" w:space="0" w:color="auto"/>
        <w:right w:val="none" w:sz="0" w:space="0" w:color="auto"/>
      </w:divBdr>
    </w:div>
    <w:div w:id="1882204537">
      <w:bodyDiv w:val="1"/>
      <w:marLeft w:val="0"/>
      <w:marRight w:val="0"/>
      <w:marTop w:val="0"/>
      <w:marBottom w:val="0"/>
      <w:divBdr>
        <w:top w:val="none" w:sz="0" w:space="0" w:color="auto"/>
        <w:left w:val="none" w:sz="0" w:space="0" w:color="auto"/>
        <w:bottom w:val="none" w:sz="0" w:space="0" w:color="auto"/>
        <w:right w:val="none" w:sz="0" w:space="0" w:color="auto"/>
      </w:divBdr>
    </w:div>
    <w:div w:id="1884244589">
      <w:bodyDiv w:val="1"/>
      <w:marLeft w:val="0"/>
      <w:marRight w:val="0"/>
      <w:marTop w:val="0"/>
      <w:marBottom w:val="0"/>
      <w:divBdr>
        <w:top w:val="none" w:sz="0" w:space="0" w:color="auto"/>
        <w:left w:val="none" w:sz="0" w:space="0" w:color="auto"/>
        <w:bottom w:val="none" w:sz="0" w:space="0" w:color="auto"/>
        <w:right w:val="none" w:sz="0" w:space="0" w:color="auto"/>
      </w:divBdr>
    </w:div>
    <w:div w:id="1884559901">
      <w:bodyDiv w:val="1"/>
      <w:marLeft w:val="0"/>
      <w:marRight w:val="0"/>
      <w:marTop w:val="0"/>
      <w:marBottom w:val="0"/>
      <w:divBdr>
        <w:top w:val="none" w:sz="0" w:space="0" w:color="auto"/>
        <w:left w:val="none" w:sz="0" w:space="0" w:color="auto"/>
        <w:bottom w:val="none" w:sz="0" w:space="0" w:color="auto"/>
        <w:right w:val="none" w:sz="0" w:space="0" w:color="auto"/>
      </w:divBdr>
    </w:div>
    <w:div w:id="1884706566">
      <w:bodyDiv w:val="1"/>
      <w:marLeft w:val="0"/>
      <w:marRight w:val="0"/>
      <w:marTop w:val="0"/>
      <w:marBottom w:val="0"/>
      <w:divBdr>
        <w:top w:val="none" w:sz="0" w:space="0" w:color="auto"/>
        <w:left w:val="none" w:sz="0" w:space="0" w:color="auto"/>
        <w:bottom w:val="none" w:sz="0" w:space="0" w:color="auto"/>
        <w:right w:val="none" w:sz="0" w:space="0" w:color="auto"/>
      </w:divBdr>
    </w:div>
    <w:div w:id="1885287348">
      <w:bodyDiv w:val="1"/>
      <w:marLeft w:val="0"/>
      <w:marRight w:val="0"/>
      <w:marTop w:val="0"/>
      <w:marBottom w:val="0"/>
      <w:divBdr>
        <w:top w:val="none" w:sz="0" w:space="0" w:color="auto"/>
        <w:left w:val="none" w:sz="0" w:space="0" w:color="auto"/>
        <w:bottom w:val="none" w:sz="0" w:space="0" w:color="auto"/>
        <w:right w:val="none" w:sz="0" w:space="0" w:color="auto"/>
      </w:divBdr>
    </w:div>
    <w:div w:id="1885630513">
      <w:bodyDiv w:val="1"/>
      <w:marLeft w:val="0"/>
      <w:marRight w:val="0"/>
      <w:marTop w:val="0"/>
      <w:marBottom w:val="0"/>
      <w:divBdr>
        <w:top w:val="none" w:sz="0" w:space="0" w:color="auto"/>
        <w:left w:val="none" w:sz="0" w:space="0" w:color="auto"/>
        <w:bottom w:val="none" w:sz="0" w:space="0" w:color="auto"/>
        <w:right w:val="none" w:sz="0" w:space="0" w:color="auto"/>
      </w:divBdr>
    </w:div>
    <w:div w:id="1886211549">
      <w:bodyDiv w:val="1"/>
      <w:marLeft w:val="0"/>
      <w:marRight w:val="0"/>
      <w:marTop w:val="0"/>
      <w:marBottom w:val="0"/>
      <w:divBdr>
        <w:top w:val="none" w:sz="0" w:space="0" w:color="auto"/>
        <w:left w:val="none" w:sz="0" w:space="0" w:color="auto"/>
        <w:bottom w:val="none" w:sz="0" w:space="0" w:color="auto"/>
        <w:right w:val="none" w:sz="0" w:space="0" w:color="auto"/>
      </w:divBdr>
    </w:div>
    <w:div w:id="1887136047">
      <w:bodyDiv w:val="1"/>
      <w:marLeft w:val="0"/>
      <w:marRight w:val="0"/>
      <w:marTop w:val="0"/>
      <w:marBottom w:val="0"/>
      <w:divBdr>
        <w:top w:val="none" w:sz="0" w:space="0" w:color="auto"/>
        <w:left w:val="none" w:sz="0" w:space="0" w:color="auto"/>
        <w:bottom w:val="none" w:sz="0" w:space="0" w:color="auto"/>
        <w:right w:val="none" w:sz="0" w:space="0" w:color="auto"/>
      </w:divBdr>
    </w:div>
    <w:div w:id="1887449104">
      <w:bodyDiv w:val="1"/>
      <w:marLeft w:val="0"/>
      <w:marRight w:val="0"/>
      <w:marTop w:val="0"/>
      <w:marBottom w:val="0"/>
      <w:divBdr>
        <w:top w:val="none" w:sz="0" w:space="0" w:color="auto"/>
        <w:left w:val="none" w:sz="0" w:space="0" w:color="auto"/>
        <w:bottom w:val="none" w:sz="0" w:space="0" w:color="auto"/>
        <w:right w:val="none" w:sz="0" w:space="0" w:color="auto"/>
      </w:divBdr>
    </w:div>
    <w:div w:id="1889562393">
      <w:bodyDiv w:val="1"/>
      <w:marLeft w:val="0"/>
      <w:marRight w:val="0"/>
      <w:marTop w:val="0"/>
      <w:marBottom w:val="0"/>
      <w:divBdr>
        <w:top w:val="none" w:sz="0" w:space="0" w:color="auto"/>
        <w:left w:val="none" w:sz="0" w:space="0" w:color="auto"/>
        <w:bottom w:val="none" w:sz="0" w:space="0" w:color="auto"/>
        <w:right w:val="none" w:sz="0" w:space="0" w:color="auto"/>
      </w:divBdr>
    </w:div>
    <w:div w:id="1889753674">
      <w:bodyDiv w:val="1"/>
      <w:marLeft w:val="0"/>
      <w:marRight w:val="0"/>
      <w:marTop w:val="0"/>
      <w:marBottom w:val="0"/>
      <w:divBdr>
        <w:top w:val="none" w:sz="0" w:space="0" w:color="auto"/>
        <w:left w:val="none" w:sz="0" w:space="0" w:color="auto"/>
        <w:bottom w:val="none" w:sz="0" w:space="0" w:color="auto"/>
        <w:right w:val="none" w:sz="0" w:space="0" w:color="auto"/>
      </w:divBdr>
    </w:div>
    <w:div w:id="1892762104">
      <w:bodyDiv w:val="1"/>
      <w:marLeft w:val="0"/>
      <w:marRight w:val="0"/>
      <w:marTop w:val="0"/>
      <w:marBottom w:val="0"/>
      <w:divBdr>
        <w:top w:val="none" w:sz="0" w:space="0" w:color="auto"/>
        <w:left w:val="none" w:sz="0" w:space="0" w:color="auto"/>
        <w:bottom w:val="none" w:sz="0" w:space="0" w:color="auto"/>
        <w:right w:val="none" w:sz="0" w:space="0" w:color="auto"/>
      </w:divBdr>
    </w:div>
    <w:div w:id="1895307202">
      <w:bodyDiv w:val="1"/>
      <w:marLeft w:val="0"/>
      <w:marRight w:val="0"/>
      <w:marTop w:val="0"/>
      <w:marBottom w:val="0"/>
      <w:divBdr>
        <w:top w:val="none" w:sz="0" w:space="0" w:color="auto"/>
        <w:left w:val="none" w:sz="0" w:space="0" w:color="auto"/>
        <w:bottom w:val="none" w:sz="0" w:space="0" w:color="auto"/>
        <w:right w:val="none" w:sz="0" w:space="0" w:color="auto"/>
      </w:divBdr>
    </w:div>
    <w:div w:id="1895578948">
      <w:bodyDiv w:val="1"/>
      <w:marLeft w:val="0"/>
      <w:marRight w:val="0"/>
      <w:marTop w:val="0"/>
      <w:marBottom w:val="0"/>
      <w:divBdr>
        <w:top w:val="none" w:sz="0" w:space="0" w:color="auto"/>
        <w:left w:val="none" w:sz="0" w:space="0" w:color="auto"/>
        <w:bottom w:val="none" w:sz="0" w:space="0" w:color="auto"/>
        <w:right w:val="none" w:sz="0" w:space="0" w:color="auto"/>
      </w:divBdr>
    </w:div>
    <w:div w:id="1897356144">
      <w:bodyDiv w:val="1"/>
      <w:marLeft w:val="0"/>
      <w:marRight w:val="0"/>
      <w:marTop w:val="0"/>
      <w:marBottom w:val="0"/>
      <w:divBdr>
        <w:top w:val="none" w:sz="0" w:space="0" w:color="auto"/>
        <w:left w:val="none" w:sz="0" w:space="0" w:color="auto"/>
        <w:bottom w:val="none" w:sz="0" w:space="0" w:color="auto"/>
        <w:right w:val="none" w:sz="0" w:space="0" w:color="auto"/>
      </w:divBdr>
    </w:div>
    <w:div w:id="1897428961">
      <w:bodyDiv w:val="1"/>
      <w:marLeft w:val="0"/>
      <w:marRight w:val="0"/>
      <w:marTop w:val="0"/>
      <w:marBottom w:val="0"/>
      <w:divBdr>
        <w:top w:val="none" w:sz="0" w:space="0" w:color="auto"/>
        <w:left w:val="none" w:sz="0" w:space="0" w:color="auto"/>
        <w:bottom w:val="none" w:sz="0" w:space="0" w:color="auto"/>
        <w:right w:val="none" w:sz="0" w:space="0" w:color="auto"/>
      </w:divBdr>
    </w:div>
    <w:div w:id="1900480189">
      <w:bodyDiv w:val="1"/>
      <w:marLeft w:val="0"/>
      <w:marRight w:val="0"/>
      <w:marTop w:val="0"/>
      <w:marBottom w:val="0"/>
      <w:divBdr>
        <w:top w:val="none" w:sz="0" w:space="0" w:color="auto"/>
        <w:left w:val="none" w:sz="0" w:space="0" w:color="auto"/>
        <w:bottom w:val="none" w:sz="0" w:space="0" w:color="auto"/>
        <w:right w:val="none" w:sz="0" w:space="0" w:color="auto"/>
      </w:divBdr>
    </w:div>
    <w:div w:id="1901820230">
      <w:bodyDiv w:val="1"/>
      <w:marLeft w:val="0"/>
      <w:marRight w:val="0"/>
      <w:marTop w:val="0"/>
      <w:marBottom w:val="0"/>
      <w:divBdr>
        <w:top w:val="none" w:sz="0" w:space="0" w:color="auto"/>
        <w:left w:val="none" w:sz="0" w:space="0" w:color="auto"/>
        <w:bottom w:val="none" w:sz="0" w:space="0" w:color="auto"/>
        <w:right w:val="none" w:sz="0" w:space="0" w:color="auto"/>
      </w:divBdr>
    </w:div>
    <w:div w:id="1902209245">
      <w:bodyDiv w:val="1"/>
      <w:marLeft w:val="0"/>
      <w:marRight w:val="0"/>
      <w:marTop w:val="0"/>
      <w:marBottom w:val="0"/>
      <w:divBdr>
        <w:top w:val="none" w:sz="0" w:space="0" w:color="auto"/>
        <w:left w:val="none" w:sz="0" w:space="0" w:color="auto"/>
        <w:bottom w:val="none" w:sz="0" w:space="0" w:color="auto"/>
        <w:right w:val="none" w:sz="0" w:space="0" w:color="auto"/>
      </w:divBdr>
    </w:div>
    <w:div w:id="1903909108">
      <w:bodyDiv w:val="1"/>
      <w:marLeft w:val="0"/>
      <w:marRight w:val="0"/>
      <w:marTop w:val="0"/>
      <w:marBottom w:val="0"/>
      <w:divBdr>
        <w:top w:val="none" w:sz="0" w:space="0" w:color="auto"/>
        <w:left w:val="none" w:sz="0" w:space="0" w:color="auto"/>
        <w:bottom w:val="none" w:sz="0" w:space="0" w:color="auto"/>
        <w:right w:val="none" w:sz="0" w:space="0" w:color="auto"/>
      </w:divBdr>
    </w:div>
    <w:div w:id="1904172491">
      <w:bodyDiv w:val="1"/>
      <w:marLeft w:val="0"/>
      <w:marRight w:val="0"/>
      <w:marTop w:val="0"/>
      <w:marBottom w:val="0"/>
      <w:divBdr>
        <w:top w:val="none" w:sz="0" w:space="0" w:color="auto"/>
        <w:left w:val="none" w:sz="0" w:space="0" w:color="auto"/>
        <w:bottom w:val="none" w:sz="0" w:space="0" w:color="auto"/>
        <w:right w:val="none" w:sz="0" w:space="0" w:color="auto"/>
      </w:divBdr>
    </w:div>
    <w:div w:id="1910533092">
      <w:bodyDiv w:val="1"/>
      <w:marLeft w:val="0"/>
      <w:marRight w:val="0"/>
      <w:marTop w:val="0"/>
      <w:marBottom w:val="0"/>
      <w:divBdr>
        <w:top w:val="none" w:sz="0" w:space="0" w:color="auto"/>
        <w:left w:val="none" w:sz="0" w:space="0" w:color="auto"/>
        <w:bottom w:val="none" w:sz="0" w:space="0" w:color="auto"/>
        <w:right w:val="none" w:sz="0" w:space="0" w:color="auto"/>
      </w:divBdr>
    </w:div>
    <w:div w:id="1911575082">
      <w:bodyDiv w:val="1"/>
      <w:marLeft w:val="0"/>
      <w:marRight w:val="0"/>
      <w:marTop w:val="0"/>
      <w:marBottom w:val="0"/>
      <w:divBdr>
        <w:top w:val="none" w:sz="0" w:space="0" w:color="auto"/>
        <w:left w:val="none" w:sz="0" w:space="0" w:color="auto"/>
        <w:bottom w:val="none" w:sz="0" w:space="0" w:color="auto"/>
        <w:right w:val="none" w:sz="0" w:space="0" w:color="auto"/>
      </w:divBdr>
    </w:div>
    <w:div w:id="1912109835">
      <w:bodyDiv w:val="1"/>
      <w:marLeft w:val="0"/>
      <w:marRight w:val="0"/>
      <w:marTop w:val="0"/>
      <w:marBottom w:val="0"/>
      <w:divBdr>
        <w:top w:val="none" w:sz="0" w:space="0" w:color="auto"/>
        <w:left w:val="none" w:sz="0" w:space="0" w:color="auto"/>
        <w:bottom w:val="none" w:sz="0" w:space="0" w:color="auto"/>
        <w:right w:val="none" w:sz="0" w:space="0" w:color="auto"/>
      </w:divBdr>
    </w:div>
    <w:div w:id="1912153427">
      <w:bodyDiv w:val="1"/>
      <w:marLeft w:val="0"/>
      <w:marRight w:val="0"/>
      <w:marTop w:val="0"/>
      <w:marBottom w:val="0"/>
      <w:divBdr>
        <w:top w:val="none" w:sz="0" w:space="0" w:color="auto"/>
        <w:left w:val="none" w:sz="0" w:space="0" w:color="auto"/>
        <w:bottom w:val="none" w:sz="0" w:space="0" w:color="auto"/>
        <w:right w:val="none" w:sz="0" w:space="0" w:color="auto"/>
      </w:divBdr>
    </w:div>
    <w:div w:id="1913275988">
      <w:bodyDiv w:val="1"/>
      <w:marLeft w:val="0"/>
      <w:marRight w:val="0"/>
      <w:marTop w:val="0"/>
      <w:marBottom w:val="0"/>
      <w:divBdr>
        <w:top w:val="none" w:sz="0" w:space="0" w:color="auto"/>
        <w:left w:val="none" w:sz="0" w:space="0" w:color="auto"/>
        <w:bottom w:val="none" w:sz="0" w:space="0" w:color="auto"/>
        <w:right w:val="none" w:sz="0" w:space="0" w:color="auto"/>
      </w:divBdr>
    </w:div>
    <w:div w:id="1916472659">
      <w:bodyDiv w:val="1"/>
      <w:marLeft w:val="0"/>
      <w:marRight w:val="0"/>
      <w:marTop w:val="0"/>
      <w:marBottom w:val="0"/>
      <w:divBdr>
        <w:top w:val="none" w:sz="0" w:space="0" w:color="auto"/>
        <w:left w:val="none" w:sz="0" w:space="0" w:color="auto"/>
        <w:bottom w:val="none" w:sz="0" w:space="0" w:color="auto"/>
        <w:right w:val="none" w:sz="0" w:space="0" w:color="auto"/>
      </w:divBdr>
    </w:div>
    <w:div w:id="1916740430">
      <w:bodyDiv w:val="1"/>
      <w:marLeft w:val="0"/>
      <w:marRight w:val="0"/>
      <w:marTop w:val="0"/>
      <w:marBottom w:val="0"/>
      <w:divBdr>
        <w:top w:val="none" w:sz="0" w:space="0" w:color="auto"/>
        <w:left w:val="none" w:sz="0" w:space="0" w:color="auto"/>
        <w:bottom w:val="none" w:sz="0" w:space="0" w:color="auto"/>
        <w:right w:val="none" w:sz="0" w:space="0" w:color="auto"/>
      </w:divBdr>
    </w:div>
    <w:div w:id="1919172935">
      <w:bodyDiv w:val="1"/>
      <w:marLeft w:val="0"/>
      <w:marRight w:val="0"/>
      <w:marTop w:val="0"/>
      <w:marBottom w:val="0"/>
      <w:divBdr>
        <w:top w:val="none" w:sz="0" w:space="0" w:color="auto"/>
        <w:left w:val="none" w:sz="0" w:space="0" w:color="auto"/>
        <w:bottom w:val="none" w:sz="0" w:space="0" w:color="auto"/>
        <w:right w:val="none" w:sz="0" w:space="0" w:color="auto"/>
      </w:divBdr>
    </w:div>
    <w:div w:id="1923025642">
      <w:bodyDiv w:val="1"/>
      <w:marLeft w:val="0"/>
      <w:marRight w:val="0"/>
      <w:marTop w:val="0"/>
      <w:marBottom w:val="0"/>
      <w:divBdr>
        <w:top w:val="none" w:sz="0" w:space="0" w:color="auto"/>
        <w:left w:val="none" w:sz="0" w:space="0" w:color="auto"/>
        <w:bottom w:val="none" w:sz="0" w:space="0" w:color="auto"/>
        <w:right w:val="none" w:sz="0" w:space="0" w:color="auto"/>
      </w:divBdr>
    </w:div>
    <w:div w:id="1924030148">
      <w:bodyDiv w:val="1"/>
      <w:marLeft w:val="0"/>
      <w:marRight w:val="0"/>
      <w:marTop w:val="0"/>
      <w:marBottom w:val="0"/>
      <w:divBdr>
        <w:top w:val="none" w:sz="0" w:space="0" w:color="auto"/>
        <w:left w:val="none" w:sz="0" w:space="0" w:color="auto"/>
        <w:bottom w:val="none" w:sz="0" w:space="0" w:color="auto"/>
        <w:right w:val="none" w:sz="0" w:space="0" w:color="auto"/>
      </w:divBdr>
    </w:div>
    <w:div w:id="1924409248">
      <w:bodyDiv w:val="1"/>
      <w:marLeft w:val="0"/>
      <w:marRight w:val="0"/>
      <w:marTop w:val="0"/>
      <w:marBottom w:val="0"/>
      <w:divBdr>
        <w:top w:val="none" w:sz="0" w:space="0" w:color="auto"/>
        <w:left w:val="none" w:sz="0" w:space="0" w:color="auto"/>
        <w:bottom w:val="none" w:sz="0" w:space="0" w:color="auto"/>
        <w:right w:val="none" w:sz="0" w:space="0" w:color="auto"/>
      </w:divBdr>
    </w:div>
    <w:div w:id="1925263762">
      <w:bodyDiv w:val="1"/>
      <w:marLeft w:val="0"/>
      <w:marRight w:val="0"/>
      <w:marTop w:val="0"/>
      <w:marBottom w:val="0"/>
      <w:divBdr>
        <w:top w:val="none" w:sz="0" w:space="0" w:color="auto"/>
        <w:left w:val="none" w:sz="0" w:space="0" w:color="auto"/>
        <w:bottom w:val="none" w:sz="0" w:space="0" w:color="auto"/>
        <w:right w:val="none" w:sz="0" w:space="0" w:color="auto"/>
      </w:divBdr>
    </w:div>
    <w:div w:id="1927180692">
      <w:bodyDiv w:val="1"/>
      <w:marLeft w:val="0"/>
      <w:marRight w:val="0"/>
      <w:marTop w:val="0"/>
      <w:marBottom w:val="0"/>
      <w:divBdr>
        <w:top w:val="none" w:sz="0" w:space="0" w:color="auto"/>
        <w:left w:val="none" w:sz="0" w:space="0" w:color="auto"/>
        <w:bottom w:val="none" w:sz="0" w:space="0" w:color="auto"/>
        <w:right w:val="none" w:sz="0" w:space="0" w:color="auto"/>
      </w:divBdr>
    </w:div>
    <w:div w:id="1927766676">
      <w:bodyDiv w:val="1"/>
      <w:marLeft w:val="0"/>
      <w:marRight w:val="0"/>
      <w:marTop w:val="0"/>
      <w:marBottom w:val="0"/>
      <w:divBdr>
        <w:top w:val="none" w:sz="0" w:space="0" w:color="auto"/>
        <w:left w:val="none" w:sz="0" w:space="0" w:color="auto"/>
        <w:bottom w:val="none" w:sz="0" w:space="0" w:color="auto"/>
        <w:right w:val="none" w:sz="0" w:space="0" w:color="auto"/>
      </w:divBdr>
    </w:div>
    <w:div w:id="1928035087">
      <w:bodyDiv w:val="1"/>
      <w:marLeft w:val="0"/>
      <w:marRight w:val="0"/>
      <w:marTop w:val="0"/>
      <w:marBottom w:val="0"/>
      <w:divBdr>
        <w:top w:val="none" w:sz="0" w:space="0" w:color="auto"/>
        <w:left w:val="none" w:sz="0" w:space="0" w:color="auto"/>
        <w:bottom w:val="none" w:sz="0" w:space="0" w:color="auto"/>
        <w:right w:val="none" w:sz="0" w:space="0" w:color="auto"/>
      </w:divBdr>
    </w:div>
    <w:div w:id="1928463225">
      <w:bodyDiv w:val="1"/>
      <w:marLeft w:val="0"/>
      <w:marRight w:val="0"/>
      <w:marTop w:val="0"/>
      <w:marBottom w:val="0"/>
      <w:divBdr>
        <w:top w:val="none" w:sz="0" w:space="0" w:color="auto"/>
        <w:left w:val="none" w:sz="0" w:space="0" w:color="auto"/>
        <w:bottom w:val="none" w:sz="0" w:space="0" w:color="auto"/>
        <w:right w:val="none" w:sz="0" w:space="0" w:color="auto"/>
      </w:divBdr>
    </w:div>
    <w:div w:id="1930306659">
      <w:bodyDiv w:val="1"/>
      <w:marLeft w:val="0"/>
      <w:marRight w:val="0"/>
      <w:marTop w:val="0"/>
      <w:marBottom w:val="0"/>
      <w:divBdr>
        <w:top w:val="none" w:sz="0" w:space="0" w:color="auto"/>
        <w:left w:val="none" w:sz="0" w:space="0" w:color="auto"/>
        <w:bottom w:val="none" w:sz="0" w:space="0" w:color="auto"/>
        <w:right w:val="none" w:sz="0" w:space="0" w:color="auto"/>
      </w:divBdr>
    </w:div>
    <w:div w:id="1930851070">
      <w:bodyDiv w:val="1"/>
      <w:marLeft w:val="0"/>
      <w:marRight w:val="0"/>
      <w:marTop w:val="0"/>
      <w:marBottom w:val="0"/>
      <w:divBdr>
        <w:top w:val="none" w:sz="0" w:space="0" w:color="auto"/>
        <w:left w:val="none" w:sz="0" w:space="0" w:color="auto"/>
        <w:bottom w:val="none" w:sz="0" w:space="0" w:color="auto"/>
        <w:right w:val="none" w:sz="0" w:space="0" w:color="auto"/>
      </w:divBdr>
    </w:div>
    <w:div w:id="1931962632">
      <w:bodyDiv w:val="1"/>
      <w:marLeft w:val="0"/>
      <w:marRight w:val="0"/>
      <w:marTop w:val="0"/>
      <w:marBottom w:val="0"/>
      <w:divBdr>
        <w:top w:val="none" w:sz="0" w:space="0" w:color="auto"/>
        <w:left w:val="none" w:sz="0" w:space="0" w:color="auto"/>
        <w:bottom w:val="none" w:sz="0" w:space="0" w:color="auto"/>
        <w:right w:val="none" w:sz="0" w:space="0" w:color="auto"/>
      </w:divBdr>
    </w:div>
    <w:div w:id="1932465247">
      <w:bodyDiv w:val="1"/>
      <w:marLeft w:val="0"/>
      <w:marRight w:val="0"/>
      <w:marTop w:val="0"/>
      <w:marBottom w:val="0"/>
      <w:divBdr>
        <w:top w:val="none" w:sz="0" w:space="0" w:color="auto"/>
        <w:left w:val="none" w:sz="0" w:space="0" w:color="auto"/>
        <w:bottom w:val="none" w:sz="0" w:space="0" w:color="auto"/>
        <w:right w:val="none" w:sz="0" w:space="0" w:color="auto"/>
      </w:divBdr>
    </w:div>
    <w:div w:id="1932621087">
      <w:bodyDiv w:val="1"/>
      <w:marLeft w:val="0"/>
      <w:marRight w:val="0"/>
      <w:marTop w:val="0"/>
      <w:marBottom w:val="0"/>
      <w:divBdr>
        <w:top w:val="none" w:sz="0" w:space="0" w:color="auto"/>
        <w:left w:val="none" w:sz="0" w:space="0" w:color="auto"/>
        <w:bottom w:val="none" w:sz="0" w:space="0" w:color="auto"/>
        <w:right w:val="none" w:sz="0" w:space="0" w:color="auto"/>
      </w:divBdr>
    </w:div>
    <w:div w:id="1932932266">
      <w:bodyDiv w:val="1"/>
      <w:marLeft w:val="0"/>
      <w:marRight w:val="0"/>
      <w:marTop w:val="0"/>
      <w:marBottom w:val="0"/>
      <w:divBdr>
        <w:top w:val="none" w:sz="0" w:space="0" w:color="auto"/>
        <w:left w:val="none" w:sz="0" w:space="0" w:color="auto"/>
        <w:bottom w:val="none" w:sz="0" w:space="0" w:color="auto"/>
        <w:right w:val="none" w:sz="0" w:space="0" w:color="auto"/>
      </w:divBdr>
    </w:div>
    <w:div w:id="1932933206">
      <w:bodyDiv w:val="1"/>
      <w:marLeft w:val="0"/>
      <w:marRight w:val="0"/>
      <w:marTop w:val="0"/>
      <w:marBottom w:val="0"/>
      <w:divBdr>
        <w:top w:val="none" w:sz="0" w:space="0" w:color="auto"/>
        <w:left w:val="none" w:sz="0" w:space="0" w:color="auto"/>
        <w:bottom w:val="none" w:sz="0" w:space="0" w:color="auto"/>
        <w:right w:val="none" w:sz="0" w:space="0" w:color="auto"/>
      </w:divBdr>
    </w:div>
    <w:div w:id="1934321059">
      <w:bodyDiv w:val="1"/>
      <w:marLeft w:val="0"/>
      <w:marRight w:val="0"/>
      <w:marTop w:val="0"/>
      <w:marBottom w:val="0"/>
      <w:divBdr>
        <w:top w:val="none" w:sz="0" w:space="0" w:color="auto"/>
        <w:left w:val="none" w:sz="0" w:space="0" w:color="auto"/>
        <w:bottom w:val="none" w:sz="0" w:space="0" w:color="auto"/>
        <w:right w:val="none" w:sz="0" w:space="0" w:color="auto"/>
      </w:divBdr>
    </w:div>
    <w:div w:id="1937134074">
      <w:bodyDiv w:val="1"/>
      <w:marLeft w:val="0"/>
      <w:marRight w:val="0"/>
      <w:marTop w:val="0"/>
      <w:marBottom w:val="0"/>
      <w:divBdr>
        <w:top w:val="none" w:sz="0" w:space="0" w:color="auto"/>
        <w:left w:val="none" w:sz="0" w:space="0" w:color="auto"/>
        <w:bottom w:val="none" w:sz="0" w:space="0" w:color="auto"/>
        <w:right w:val="none" w:sz="0" w:space="0" w:color="auto"/>
      </w:divBdr>
    </w:div>
    <w:div w:id="1938128789">
      <w:bodyDiv w:val="1"/>
      <w:marLeft w:val="0"/>
      <w:marRight w:val="0"/>
      <w:marTop w:val="0"/>
      <w:marBottom w:val="0"/>
      <w:divBdr>
        <w:top w:val="none" w:sz="0" w:space="0" w:color="auto"/>
        <w:left w:val="none" w:sz="0" w:space="0" w:color="auto"/>
        <w:bottom w:val="none" w:sz="0" w:space="0" w:color="auto"/>
        <w:right w:val="none" w:sz="0" w:space="0" w:color="auto"/>
      </w:divBdr>
    </w:div>
    <w:div w:id="1938516563">
      <w:bodyDiv w:val="1"/>
      <w:marLeft w:val="0"/>
      <w:marRight w:val="0"/>
      <w:marTop w:val="0"/>
      <w:marBottom w:val="0"/>
      <w:divBdr>
        <w:top w:val="none" w:sz="0" w:space="0" w:color="auto"/>
        <w:left w:val="none" w:sz="0" w:space="0" w:color="auto"/>
        <w:bottom w:val="none" w:sz="0" w:space="0" w:color="auto"/>
        <w:right w:val="none" w:sz="0" w:space="0" w:color="auto"/>
      </w:divBdr>
    </w:div>
    <w:div w:id="1940989672">
      <w:bodyDiv w:val="1"/>
      <w:marLeft w:val="0"/>
      <w:marRight w:val="0"/>
      <w:marTop w:val="0"/>
      <w:marBottom w:val="0"/>
      <w:divBdr>
        <w:top w:val="none" w:sz="0" w:space="0" w:color="auto"/>
        <w:left w:val="none" w:sz="0" w:space="0" w:color="auto"/>
        <w:bottom w:val="none" w:sz="0" w:space="0" w:color="auto"/>
        <w:right w:val="none" w:sz="0" w:space="0" w:color="auto"/>
      </w:divBdr>
    </w:div>
    <w:div w:id="1942492016">
      <w:bodyDiv w:val="1"/>
      <w:marLeft w:val="0"/>
      <w:marRight w:val="0"/>
      <w:marTop w:val="0"/>
      <w:marBottom w:val="0"/>
      <w:divBdr>
        <w:top w:val="none" w:sz="0" w:space="0" w:color="auto"/>
        <w:left w:val="none" w:sz="0" w:space="0" w:color="auto"/>
        <w:bottom w:val="none" w:sz="0" w:space="0" w:color="auto"/>
        <w:right w:val="none" w:sz="0" w:space="0" w:color="auto"/>
      </w:divBdr>
    </w:div>
    <w:div w:id="1946182467">
      <w:bodyDiv w:val="1"/>
      <w:marLeft w:val="0"/>
      <w:marRight w:val="0"/>
      <w:marTop w:val="0"/>
      <w:marBottom w:val="0"/>
      <w:divBdr>
        <w:top w:val="none" w:sz="0" w:space="0" w:color="auto"/>
        <w:left w:val="none" w:sz="0" w:space="0" w:color="auto"/>
        <w:bottom w:val="none" w:sz="0" w:space="0" w:color="auto"/>
        <w:right w:val="none" w:sz="0" w:space="0" w:color="auto"/>
      </w:divBdr>
    </w:div>
    <w:div w:id="1946619984">
      <w:bodyDiv w:val="1"/>
      <w:marLeft w:val="0"/>
      <w:marRight w:val="0"/>
      <w:marTop w:val="0"/>
      <w:marBottom w:val="0"/>
      <w:divBdr>
        <w:top w:val="none" w:sz="0" w:space="0" w:color="auto"/>
        <w:left w:val="none" w:sz="0" w:space="0" w:color="auto"/>
        <w:bottom w:val="none" w:sz="0" w:space="0" w:color="auto"/>
        <w:right w:val="none" w:sz="0" w:space="0" w:color="auto"/>
      </w:divBdr>
    </w:div>
    <w:div w:id="1947035401">
      <w:bodyDiv w:val="1"/>
      <w:marLeft w:val="0"/>
      <w:marRight w:val="0"/>
      <w:marTop w:val="0"/>
      <w:marBottom w:val="0"/>
      <w:divBdr>
        <w:top w:val="none" w:sz="0" w:space="0" w:color="auto"/>
        <w:left w:val="none" w:sz="0" w:space="0" w:color="auto"/>
        <w:bottom w:val="none" w:sz="0" w:space="0" w:color="auto"/>
        <w:right w:val="none" w:sz="0" w:space="0" w:color="auto"/>
      </w:divBdr>
    </w:div>
    <w:div w:id="1948153376">
      <w:bodyDiv w:val="1"/>
      <w:marLeft w:val="0"/>
      <w:marRight w:val="0"/>
      <w:marTop w:val="0"/>
      <w:marBottom w:val="0"/>
      <w:divBdr>
        <w:top w:val="none" w:sz="0" w:space="0" w:color="auto"/>
        <w:left w:val="none" w:sz="0" w:space="0" w:color="auto"/>
        <w:bottom w:val="none" w:sz="0" w:space="0" w:color="auto"/>
        <w:right w:val="none" w:sz="0" w:space="0" w:color="auto"/>
      </w:divBdr>
    </w:div>
    <w:div w:id="1952013227">
      <w:bodyDiv w:val="1"/>
      <w:marLeft w:val="0"/>
      <w:marRight w:val="0"/>
      <w:marTop w:val="0"/>
      <w:marBottom w:val="0"/>
      <w:divBdr>
        <w:top w:val="none" w:sz="0" w:space="0" w:color="auto"/>
        <w:left w:val="none" w:sz="0" w:space="0" w:color="auto"/>
        <w:bottom w:val="none" w:sz="0" w:space="0" w:color="auto"/>
        <w:right w:val="none" w:sz="0" w:space="0" w:color="auto"/>
      </w:divBdr>
    </w:div>
    <w:div w:id="1953245447">
      <w:bodyDiv w:val="1"/>
      <w:marLeft w:val="0"/>
      <w:marRight w:val="0"/>
      <w:marTop w:val="0"/>
      <w:marBottom w:val="0"/>
      <w:divBdr>
        <w:top w:val="none" w:sz="0" w:space="0" w:color="auto"/>
        <w:left w:val="none" w:sz="0" w:space="0" w:color="auto"/>
        <w:bottom w:val="none" w:sz="0" w:space="0" w:color="auto"/>
        <w:right w:val="none" w:sz="0" w:space="0" w:color="auto"/>
      </w:divBdr>
    </w:div>
    <w:div w:id="1953439576">
      <w:bodyDiv w:val="1"/>
      <w:marLeft w:val="0"/>
      <w:marRight w:val="0"/>
      <w:marTop w:val="0"/>
      <w:marBottom w:val="0"/>
      <w:divBdr>
        <w:top w:val="none" w:sz="0" w:space="0" w:color="auto"/>
        <w:left w:val="none" w:sz="0" w:space="0" w:color="auto"/>
        <w:bottom w:val="none" w:sz="0" w:space="0" w:color="auto"/>
        <w:right w:val="none" w:sz="0" w:space="0" w:color="auto"/>
      </w:divBdr>
    </w:div>
    <w:div w:id="1954093442">
      <w:bodyDiv w:val="1"/>
      <w:marLeft w:val="0"/>
      <w:marRight w:val="0"/>
      <w:marTop w:val="0"/>
      <w:marBottom w:val="0"/>
      <w:divBdr>
        <w:top w:val="none" w:sz="0" w:space="0" w:color="auto"/>
        <w:left w:val="none" w:sz="0" w:space="0" w:color="auto"/>
        <w:bottom w:val="none" w:sz="0" w:space="0" w:color="auto"/>
        <w:right w:val="none" w:sz="0" w:space="0" w:color="auto"/>
      </w:divBdr>
    </w:div>
    <w:div w:id="1956131177">
      <w:bodyDiv w:val="1"/>
      <w:marLeft w:val="0"/>
      <w:marRight w:val="0"/>
      <w:marTop w:val="0"/>
      <w:marBottom w:val="0"/>
      <w:divBdr>
        <w:top w:val="none" w:sz="0" w:space="0" w:color="auto"/>
        <w:left w:val="none" w:sz="0" w:space="0" w:color="auto"/>
        <w:bottom w:val="none" w:sz="0" w:space="0" w:color="auto"/>
        <w:right w:val="none" w:sz="0" w:space="0" w:color="auto"/>
      </w:divBdr>
    </w:div>
    <w:div w:id="1958178305">
      <w:bodyDiv w:val="1"/>
      <w:marLeft w:val="0"/>
      <w:marRight w:val="0"/>
      <w:marTop w:val="0"/>
      <w:marBottom w:val="0"/>
      <w:divBdr>
        <w:top w:val="none" w:sz="0" w:space="0" w:color="auto"/>
        <w:left w:val="none" w:sz="0" w:space="0" w:color="auto"/>
        <w:bottom w:val="none" w:sz="0" w:space="0" w:color="auto"/>
        <w:right w:val="none" w:sz="0" w:space="0" w:color="auto"/>
      </w:divBdr>
    </w:div>
    <w:div w:id="1958413151">
      <w:bodyDiv w:val="1"/>
      <w:marLeft w:val="0"/>
      <w:marRight w:val="0"/>
      <w:marTop w:val="0"/>
      <w:marBottom w:val="0"/>
      <w:divBdr>
        <w:top w:val="none" w:sz="0" w:space="0" w:color="auto"/>
        <w:left w:val="none" w:sz="0" w:space="0" w:color="auto"/>
        <w:bottom w:val="none" w:sz="0" w:space="0" w:color="auto"/>
        <w:right w:val="none" w:sz="0" w:space="0" w:color="auto"/>
      </w:divBdr>
    </w:div>
    <w:div w:id="1959288287">
      <w:bodyDiv w:val="1"/>
      <w:marLeft w:val="0"/>
      <w:marRight w:val="0"/>
      <w:marTop w:val="0"/>
      <w:marBottom w:val="0"/>
      <w:divBdr>
        <w:top w:val="none" w:sz="0" w:space="0" w:color="auto"/>
        <w:left w:val="none" w:sz="0" w:space="0" w:color="auto"/>
        <w:bottom w:val="none" w:sz="0" w:space="0" w:color="auto"/>
        <w:right w:val="none" w:sz="0" w:space="0" w:color="auto"/>
      </w:divBdr>
    </w:div>
    <w:div w:id="1959406628">
      <w:bodyDiv w:val="1"/>
      <w:marLeft w:val="0"/>
      <w:marRight w:val="0"/>
      <w:marTop w:val="0"/>
      <w:marBottom w:val="0"/>
      <w:divBdr>
        <w:top w:val="none" w:sz="0" w:space="0" w:color="auto"/>
        <w:left w:val="none" w:sz="0" w:space="0" w:color="auto"/>
        <w:bottom w:val="none" w:sz="0" w:space="0" w:color="auto"/>
        <w:right w:val="none" w:sz="0" w:space="0" w:color="auto"/>
      </w:divBdr>
    </w:div>
    <w:div w:id="1959753003">
      <w:bodyDiv w:val="1"/>
      <w:marLeft w:val="0"/>
      <w:marRight w:val="0"/>
      <w:marTop w:val="0"/>
      <w:marBottom w:val="0"/>
      <w:divBdr>
        <w:top w:val="none" w:sz="0" w:space="0" w:color="auto"/>
        <w:left w:val="none" w:sz="0" w:space="0" w:color="auto"/>
        <w:bottom w:val="none" w:sz="0" w:space="0" w:color="auto"/>
        <w:right w:val="none" w:sz="0" w:space="0" w:color="auto"/>
      </w:divBdr>
    </w:div>
    <w:div w:id="1960067999">
      <w:bodyDiv w:val="1"/>
      <w:marLeft w:val="0"/>
      <w:marRight w:val="0"/>
      <w:marTop w:val="0"/>
      <w:marBottom w:val="0"/>
      <w:divBdr>
        <w:top w:val="none" w:sz="0" w:space="0" w:color="auto"/>
        <w:left w:val="none" w:sz="0" w:space="0" w:color="auto"/>
        <w:bottom w:val="none" w:sz="0" w:space="0" w:color="auto"/>
        <w:right w:val="none" w:sz="0" w:space="0" w:color="auto"/>
      </w:divBdr>
    </w:div>
    <w:div w:id="1962153341">
      <w:bodyDiv w:val="1"/>
      <w:marLeft w:val="0"/>
      <w:marRight w:val="0"/>
      <w:marTop w:val="0"/>
      <w:marBottom w:val="0"/>
      <w:divBdr>
        <w:top w:val="none" w:sz="0" w:space="0" w:color="auto"/>
        <w:left w:val="none" w:sz="0" w:space="0" w:color="auto"/>
        <w:bottom w:val="none" w:sz="0" w:space="0" w:color="auto"/>
        <w:right w:val="none" w:sz="0" w:space="0" w:color="auto"/>
      </w:divBdr>
    </w:div>
    <w:div w:id="1964379841">
      <w:bodyDiv w:val="1"/>
      <w:marLeft w:val="0"/>
      <w:marRight w:val="0"/>
      <w:marTop w:val="0"/>
      <w:marBottom w:val="0"/>
      <w:divBdr>
        <w:top w:val="none" w:sz="0" w:space="0" w:color="auto"/>
        <w:left w:val="none" w:sz="0" w:space="0" w:color="auto"/>
        <w:bottom w:val="none" w:sz="0" w:space="0" w:color="auto"/>
        <w:right w:val="none" w:sz="0" w:space="0" w:color="auto"/>
      </w:divBdr>
    </w:div>
    <w:div w:id="1965232204">
      <w:bodyDiv w:val="1"/>
      <w:marLeft w:val="0"/>
      <w:marRight w:val="0"/>
      <w:marTop w:val="0"/>
      <w:marBottom w:val="0"/>
      <w:divBdr>
        <w:top w:val="none" w:sz="0" w:space="0" w:color="auto"/>
        <w:left w:val="none" w:sz="0" w:space="0" w:color="auto"/>
        <w:bottom w:val="none" w:sz="0" w:space="0" w:color="auto"/>
        <w:right w:val="none" w:sz="0" w:space="0" w:color="auto"/>
      </w:divBdr>
    </w:div>
    <w:div w:id="1966420361">
      <w:bodyDiv w:val="1"/>
      <w:marLeft w:val="0"/>
      <w:marRight w:val="0"/>
      <w:marTop w:val="0"/>
      <w:marBottom w:val="0"/>
      <w:divBdr>
        <w:top w:val="none" w:sz="0" w:space="0" w:color="auto"/>
        <w:left w:val="none" w:sz="0" w:space="0" w:color="auto"/>
        <w:bottom w:val="none" w:sz="0" w:space="0" w:color="auto"/>
        <w:right w:val="none" w:sz="0" w:space="0" w:color="auto"/>
      </w:divBdr>
    </w:div>
    <w:div w:id="1967082727">
      <w:bodyDiv w:val="1"/>
      <w:marLeft w:val="0"/>
      <w:marRight w:val="0"/>
      <w:marTop w:val="0"/>
      <w:marBottom w:val="0"/>
      <w:divBdr>
        <w:top w:val="none" w:sz="0" w:space="0" w:color="auto"/>
        <w:left w:val="none" w:sz="0" w:space="0" w:color="auto"/>
        <w:bottom w:val="none" w:sz="0" w:space="0" w:color="auto"/>
        <w:right w:val="none" w:sz="0" w:space="0" w:color="auto"/>
      </w:divBdr>
    </w:div>
    <w:div w:id="1968122629">
      <w:bodyDiv w:val="1"/>
      <w:marLeft w:val="0"/>
      <w:marRight w:val="0"/>
      <w:marTop w:val="0"/>
      <w:marBottom w:val="0"/>
      <w:divBdr>
        <w:top w:val="none" w:sz="0" w:space="0" w:color="auto"/>
        <w:left w:val="none" w:sz="0" w:space="0" w:color="auto"/>
        <w:bottom w:val="none" w:sz="0" w:space="0" w:color="auto"/>
        <w:right w:val="none" w:sz="0" w:space="0" w:color="auto"/>
      </w:divBdr>
    </w:div>
    <w:div w:id="1970476407">
      <w:bodyDiv w:val="1"/>
      <w:marLeft w:val="0"/>
      <w:marRight w:val="0"/>
      <w:marTop w:val="0"/>
      <w:marBottom w:val="0"/>
      <w:divBdr>
        <w:top w:val="none" w:sz="0" w:space="0" w:color="auto"/>
        <w:left w:val="none" w:sz="0" w:space="0" w:color="auto"/>
        <w:bottom w:val="none" w:sz="0" w:space="0" w:color="auto"/>
        <w:right w:val="none" w:sz="0" w:space="0" w:color="auto"/>
      </w:divBdr>
    </w:div>
    <w:div w:id="1971478689">
      <w:bodyDiv w:val="1"/>
      <w:marLeft w:val="0"/>
      <w:marRight w:val="0"/>
      <w:marTop w:val="0"/>
      <w:marBottom w:val="0"/>
      <w:divBdr>
        <w:top w:val="none" w:sz="0" w:space="0" w:color="auto"/>
        <w:left w:val="none" w:sz="0" w:space="0" w:color="auto"/>
        <w:bottom w:val="none" w:sz="0" w:space="0" w:color="auto"/>
        <w:right w:val="none" w:sz="0" w:space="0" w:color="auto"/>
      </w:divBdr>
    </w:div>
    <w:div w:id="1972126537">
      <w:bodyDiv w:val="1"/>
      <w:marLeft w:val="0"/>
      <w:marRight w:val="0"/>
      <w:marTop w:val="0"/>
      <w:marBottom w:val="0"/>
      <w:divBdr>
        <w:top w:val="none" w:sz="0" w:space="0" w:color="auto"/>
        <w:left w:val="none" w:sz="0" w:space="0" w:color="auto"/>
        <w:bottom w:val="none" w:sz="0" w:space="0" w:color="auto"/>
        <w:right w:val="none" w:sz="0" w:space="0" w:color="auto"/>
      </w:divBdr>
    </w:div>
    <w:div w:id="1972251121">
      <w:bodyDiv w:val="1"/>
      <w:marLeft w:val="0"/>
      <w:marRight w:val="0"/>
      <w:marTop w:val="0"/>
      <w:marBottom w:val="0"/>
      <w:divBdr>
        <w:top w:val="none" w:sz="0" w:space="0" w:color="auto"/>
        <w:left w:val="none" w:sz="0" w:space="0" w:color="auto"/>
        <w:bottom w:val="none" w:sz="0" w:space="0" w:color="auto"/>
        <w:right w:val="none" w:sz="0" w:space="0" w:color="auto"/>
      </w:divBdr>
    </w:div>
    <w:div w:id="1972516993">
      <w:bodyDiv w:val="1"/>
      <w:marLeft w:val="0"/>
      <w:marRight w:val="0"/>
      <w:marTop w:val="0"/>
      <w:marBottom w:val="0"/>
      <w:divBdr>
        <w:top w:val="none" w:sz="0" w:space="0" w:color="auto"/>
        <w:left w:val="none" w:sz="0" w:space="0" w:color="auto"/>
        <w:bottom w:val="none" w:sz="0" w:space="0" w:color="auto"/>
        <w:right w:val="none" w:sz="0" w:space="0" w:color="auto"/>
      </w:divBdr>
    </w:div>
    <w:div w:id="1975912250">
      <w:bodyDiv w:val="1"/>
      <w:marLeft w:val="0"/>
      <w:marRight w:val="0"/>
      <w:marTop w:val="0"/>
      <w:marBottom w:val="0"/>
      <w:divBdr>
        <w:top w:val="none" w:sz="0" w:space="0" w:color="auto"/>
        <w:left w:val="none" w:sz="0" w:space="0" w:color="auto"/>
        <w:bottom w:val="none" w:sz="0" w:space="0" w:color="auto"/>
        <w:right w:val="none" w:sz="0" w:space="0" w:color="auto"/>
      </w:divBdr>
    </w:div>
    <w:div w:id="1978680346">
      <w:bodyDiv w:val="1"/>
      <w:marLeft w:val="0"/>
      <w:marRight w:val="0"/>
      <w:marTop w:val="0"/>
      <w:marBottom w:val="0"/>
      <w:divBdr>
        <w:top w:val="none" w:sz="0" w:space="0" w:color="auto"/>
        <w:left w:val="none" w:sz="0" w:space="0" w:color="auto"/>
        <w:bottom w:val="none" w:sz="0" w:space="0" w:color="auto"/>
        <w:right w:val="none" w:sz="0" w:space="0" w:color="auto"/>
      </w:divBdr>
    </w:div>
    <w:div w:id="1979262152">
      <w:bodyDiv w:val="1"/>
      <w:marLeft w:val="0"/>
      <w:marRight w:val="0"/>
      <w:marTop w:val="0"/>
      <w:marBottom w:val="0"/>
      <w:divBdr>
        <w:top w:val="none" w:sz="0" w:space="0" w:color="auto"/>
        <w:left w:val="none" w:sz="0" w:space="0" w:color="auto"/>
        <w:bottom w:val="none" w:sz="0" w:space="0" w:color="auto"/>
        <w:right w:val="none" w:sz="0" w:space="0" w:color="auto"/>
      </w:divBdr>
    </w:div>
    <w:div w:id="1981762516">
      <w:bodyDiv w:val="1"/>
      <w:marLeft w:val="0"/>
      <w:marRight w:val="0"/>
      <w:marTop w:val="0"/>
      <w:marBottom w:val="0"/>
      <w:divBdr>
        <w:top w:val="none" w:sz="0" w:space="0" w:color="auto"/>
        <w:left w:val="none" w:sz="0" w:space="0" w:color="auto"/>
        <w:bottom w:val="none" w:sz="0" w:space="0" w:color="auto"/>
        <w:right w:val="none" w:sz="0" w:space="0" w:color="auto"/>
      </w:divBdr>
    </w:div>
    <w:div w:id="1983732929">
      <w:bodyDiv w:val="1"/>
      <w:marLeft w:val="0"/>
      <w:marRight w:val="0"/>
      <w:marTop w:val="0"/>
      <w:marBottom w:val="0"/>
      <w:divBdr>
        <w:top w:val="none" w:sz="0" w:space="0" w:color="auto"/>
        <w:left w:val="none" w:sz="0" w:space="0" w:color="auto"/>
        <w:bottom w:val="none" w:sz="0" w:space="0" w:color="auto"/>
        <w:right w:val="none" w:sz="0" w:space="0" w:color="auto"/>
      </w:divBdr>
    </w:div>
    <w:div w:id="1985964361">
      <w:bodyDiv w:val="1"/>
      <w:marLeft w:val="0"/>
      <w:marRight w:val="0"/>
      <w:marTop w:val="0"/>
      <w:marBottom w:val="0"/>
      <w:divBdr>
        <w:top w:val="none" w:sz="0" w:space="0" w:color="auto"/>
        <w:left w:val="none" w:sz="0" w:space="0" w:color="auto"/>
        <w:bottom w:val="none" w:sz="0" w:space="0" w:color="auto"/>
        <w:right w:val="none" w:sz="0" w:space="0" w:color="auto"/>
      </w:divBdr>
    </w:div>
    <w:div w:id="1986659661">
      <w:bodyDiv w:val="1"/>
      <w:marLeft w:val="0"/>
      <w:marRight w:val="0"/>
      <w:marTop w:val="0"/>
      <w:marBottom w:val="0"/>
      <w:divBdr>
        <w:top w:val="none" w:sz="0" w:space="0" w:color="auto"/>
        <w:left w:val="none" w:sz="0" w:space="0" w:color="auto"/>
        <w:bottom w:val="none" w:sz="0" w:space="0" w:color="auto"/>
        <w:right w:val="none" w:sz="0" w:space="0" w:color="auto"/>
      </w:divBdr>
    </w:div>
    <w:div w:id="1987775463">
      <w:bodyDiv w:val="1"/>
      <w:marLeft w:val="0"/>
      <w:marRight w:val="0"/>
      <w:marTop w:val="0"/>
      <w:marBottom w:val="0"/>
      <w:divBdr>
        <w:top w:val="none" w:sz="0" w:space="0" w:color="auto"/>
        <w:left w:val="none" w:sz="0" w:space="0" w:color="auto"/>
        <w:bottom w:val="none" w:sz="0" w:space="0" w:color="auto"/>
        <w:right w:val="none" w:sz="0" w:space="0" w:color="auto"/>
      </w:divBdr>
    </w:div>
    <w:div w:id="1988121487">
      <w:bodyDiv w:val="1"/>
      <w:marLeft w:val="0"/>
      <w:marRight w:val="0"/>
      <w:marTop w:val="0"/>
      <w:marBottom w:val="0"/>
      <w:divBdr>
        <w:top w:val="none" w:sz="0" w:space="0" w:color="auto"/>
        <w:left w:val="none" w:sz="0" w:space="0" w:color="auto"/>
        <w:bottom w:val="none" w:sz="0" w:space="0" w:color="auto"/>
        <w:right w:val="none" w:sz="0" w:space="0" w:color="auto"/>
      </w:divBdr>
    </w:div>
    <w:div w:id="1988777952">
      <w:bodyDiv w:val="1"/>
      <w:marLeft w:val="0"/>
      <w:marRight w:val="0"/>
      <w:marTop w:val="0"/>
      <w:marBottom w:val="0"/>
      <w:divBdr>
        <w:top w:val="none" w:sz="0" w:space="0" w:color="auto"/>
        <w:left w:val="none" w:sz="0" w:space="0" w:color="auto"/>
        <w:bottom w:val="none" w:sz="0" w:space="0" w:color="auto"/>
        <w:right w:val="none" w:sz="0" w:space="0" w:color="auto"/>
      </w:divBdr>
    </w:div>
    <w:div w:id="1990553486">
      <w:bodyDiv w:val="1"/>
      <w:marLeft w:val="0"/>
      <w:marRight w:val="0"/>
      <w:marTop w:val="0"/>
      <w:marBottom w:val="0"/>
      <w:divBdr>
        <w:top w:val="none" w:sz="0" w:space="0" w:color="auto"/>
        <w:left w:val="none" w:sz="0" w:space="0" w:color="auto"/>
        <w:bottom w:val="none" w:sz="0" w:space="0" w:color="auto"/>
        <w:right w:val="none" w:sz="0" w:space="0" w:color="auto"/>
      </w:divBdr>
    </w:div>
    <w:div w:id="1991015825">
      <w:bodyDiv w:val="1"/>
      <w:marLeft w:val="0"/>
      <w:marRight w:val="0"/>
      <w:marTop w:val="0"/>
      <w:marBottom w:val="0"/>
      <w:divBdr>
        <w:top w:val="none" w:sz="0" w:space="0" w:color="auto"/>
        <w:left w:val="none" w:sz="0" w:space="0" w:color="auto"/>
        <w:bottom w:val="none" w:sz="0" w:space="0" w:color="auto"/>
        <w:right w:val="none" w:sz="0" w:space="0" w:color="auto"/>
      </w:divBdr>
    </w:div>
    <w:div w:id="1991327916">
      <w:bodyDiv w:val="1"/>
      <w:marLeft w:val="0"/>
      <w:marRight w:val="0"/>
      <w:marTop w:val="0"/>
      <w:marBottom w:val="0"/>
      <w:divBdr>
        <w:top w:val="none" w:sz="0" w:space="0" w:color="auto"/>
        <w:left w:val="none" w:sz="0" w:space="0" w:color="auto"/>
        <w:bottom w:val="none" w:sz="0" w:space="0" w:color="auto"/>
        <w:right w:val="none" w:sz="0" w:space="0" w:color="auto"/>
      </w:divBdr>
    </w:div>
    <w:div w:id="1992975005">
      <w:bodyDiv w:val="1"/>
      <w:marLeft w:val="0"/>
      <w:marRight w:val="0"/>
      <w:marTop w:val="0"/>
      <w:marBottom w:val="0"/>
      <w:divBdr>
        <w:top w:val="none" w:sz="0" w:space="0" w:color="auto"/>
        <w:left w:val="none" w:sz="0" w:space="0" w:color="auto"/>
        <w:bottom w:val="none" w:sz="0" w:space="0" w:color="auto"/>
        <w:right w:val="none" w:sz="0" w:space="0" w:color="auto"/>
      </w:divBdr>
    </w:div>
    <w:div w:id="1995865290">
      <w:bodyDiv w:val="1"/>
      <w:marLeft w:val="0"/>
      <w:marRight w:val="0"/>
      <w:marTop w:val="0"/>
      <w:marBottom w:val="0"/>
      <w:divBdr>
        <w:top w:val="none" w:sz="0" w:space="0" w:color="auto"/>
        <w:left w:val="none" w:sz="0" w:space="0" w:color="auto"/>
        <w:bottom w:val="none" w:sz="0" w:space="0" w:color="auto"/>
        <w:right w:val="none" w:sz="0" w:space="0" w:color="auto"/>
      </w:divBdr>
    </w:div>
    <w:div w:id="1995913312">
      <w:bodyDiv w:val="1"/>
      <w:marLeft w:val="0"/>
      <w:marRight w:val="0"/>
      <w:marTop w:val="0"/>
      <w:marBottom w:val="0"/>
      <w:divBdr>
        <w:top w:val="none" w:sz="0" w:space="0" w:color="auto"/>
        <w:left w:val="none" w:sz="0" w:space="0" w:color="auto"/>
        <w:bottom w:val="none" w:sz="0" w:space="0" w:color="auto"/>
        <w:right w:val="none" w:sz="0" w:space="0" w:color="auto"/>
      </w:divBdr>
    </w:div>
    <w:div w:id="1995914181">
      <w:bodyDiv w:val="1"/>
      <w:marLeft w:val="0"/>
      <w:marRight w:val="0"/>
      <w:marTop w:val="0"/>
      <w:marBottom w:val="0"/>
      <w:divBdr>
        <w:top w:val="none" w:sz="0" w:space="0" w:color="auto"/>
        <w:left w:val="none" w:sz="0" w:space="0" w:color="auto"/>
        <w:bottom w:val="none" w:sz="0" w:space="0" w:color="auto"/>
        <w:right w:val="none" w:sz="0" w:space="0" w:color="auto"/>
      </w:divBdr>
    </w:div>
    <w:div w:id="1997144245">
      <w:bodyDiv w:val="1"/>
      <w:marLeft w:val="0"/>
      <w:marRight w:val="0"/>
      <w:marTop w:val="0"/>
      <w:marBottom w:val="0"/>
      <w:divBdr>
        <w:top w:val="none" w:sz="0" w:space="0" w:color="auto"/>
        <w:left w:val="none" w:sz="0" w:space="0" w:color="auto"/>
        <w:bottom w:val="none" w:sz="0" w:space="0" w:color="auto"/>
        <w:right w:val="none" w:sz="0" w:space="0" w:color="auto"/>
      </w:divBdr>
    </w:div>
    <w:div w:id="2002196678">
      <w:bodyDiv w:val="1"/>
      <w:marLeft w:val="0"/>
      <w:marRight w:val="0"/>
      <w:marTop w:val="0"/>
      <w:marBottom w:val="0"/>
      <w:divBdr>
        <w:top w:val="none" w:sz="0" w:space="0" w:color="auto"/>
        <w:left w:val="none" w:sz="0" w:space="0" w:color="auto"/>
        <w:bottom w:val="none" w:sz="0" w:space="0" w:color="auto"/>
        <w:right w:val="none" w:sz="0" w:space="0" w:color="auto"/>
      </w:divBdr>
    </w:div>
    <w:div w:id="2005431477">
      <w:bodyDiv w:val="1"/>
      <w:marLeft w:val="0"/>
      <w:marRight w:val="0"/>
      <w:marTop w:val="0"/>
      <w:marBottom w:val="0"/>
      <w:divBdr>
        <w:top w:val="none" w:sz="0" w:space="0" w:color="auto"/>
        <w:left w:val="none" w:sz="0" w:space="0" w:color="auto"/>
        <w:bottom w:val="none" w:sz="0" w:space="0" w:color="auto"/>
        <w:right w:val="none" w:sz="0" w:space="0" w:color="auto"/>
      </w:divBdr>
    </w:div>
    <w:div w:id="2006321941">
      <w:bodyDiv w:val="1"/>
      <w:marLeft w:val="0"/>
      <w:marRight w:val="0"/>
      <w:marTop w:val="0"/>
      <w:marBottom w:val="0"/>
      <w:divBdr>
        <w:top w:val="none" w:sz="0" w:space="0" w:color="auto"/>
        <w:left w:val="none" w:sz="0" w:space="0" w:color="auto"/>
        <w:bottom w:val="none" w:sz="0" w:space="0" w:color="auto"/>
        <w:right w:val="none" w:sz="0" w:space="0" w:color="auto"/>
      </w:divBdr>
    </w:div>
    <w:div w:id="2006934936">
      <w:bodyDiv w:val="1"/>
      <w:marLeft w:val="0"/>
      <w:marRight w:val="0"/>
      <w:marTop w:val="0"/>
      <w:marBottom w:val="0"/>
      <w:divBdr>
        <w:top w:val="none" w:sz="0" w:space="0" w:color="auto"/>
        <w:left w:val="none" w:sz="0" w:space="0" w:color="auto"/>
        <w:bottom w:val="none" w:sz="0" w:space="0" w:color="auto"/>
        <w:right w:val="none" w:sz="0" w:space="0" w:color="auto"/>
      </w:divBdr>
    </w:div>
    <w:div w:id="2008168232">
      <w:bodyDiv w:val="1"/>
      <w:marLeft w:val="0"/>
      <w:marRight w:val="0"/>
      <w:marTop w:val="0"/>
      <w:marBottom w:val="0"/>
      <w:divBdr>
        <w:top w:val="none" w:sz="0" w:space="0" w:color="auto"/>
        <w:left w:val="none" w:sz="0" w:space="0" w:color="auto"/>
        <w:bottom w:val="none" w:sz="0" w:space="0" w:color="auto"/>
        <w:right w:val="none" w:sz="0" w:space="0" w:color="auto"/>
      </w:divBdr>
    </w:div>
    <w:div w:id="2008171203">
      <w:bodyDiv w:val="1"/>
      <w:marLeft w:val="0"/>
      <w:marRight w:val="0"/>
      <w:marTop w:val="0"/>
      <w:marBottom w:val="0"/>
      <w:divBdr>
        <w:top w:val="none" w:sz="0" w:space="0" w:color="auto"/>
        <w:left w:val="none" w:sz="0" w:space="0" w:color="auto"/>
        <w:bottom w:val="none" w:sz="0" w:space="0" w:color="auto"/>
        <w:right w:val="none" w:sz="0" w:space="0" w:color="auto"/>
      </w:divBdr>
    </w:div>
    <w:div w:id="2008825540">
      <w:bodyDiv w:val="1"/>
      <w:marLeft w:val="0"/>
      <w:marRight w:val="0"/>
      <w:marTop w:val="0"/>
      <w:marBottom w:val="0"/>
      <w:divBdr>
        <w:top w:val="none" w:sz="0" w:space="0" w:color="auto"/>
        <w:left w:val="none" w:sz="0" w:space="0" w:color="auto"/>
        <w:bottom w:val="none" w:sz="0" w:space="0" w:color="auto"/>
        <w:right w:val="none" w:sz="0" w:space="0" w:color="auto"/>
      </w:divBdr>
    </w:div>
    <w:div w:id="2013143237">
      <w:bodyDiv w:val="1"/>
      <w:marLeft w:val="0"/>
      <w:marRight w:val="0"/>
      <w:marTop w:val="0"/>
      <w:marBottom w:val="0"/>
      <w:divBdr>
        <w:top w:val="none" w:sz="0" w:space="0" w:color="auto"/>
        <w:left w:val="none" w:sz="0" w:space="0" w:color="auto"/>
        <w:bottom w:val="none" w:sz="0" w:space="0" w:color="auto"/>
        <w:right w:val="none" w:sz="0" w:space="0" w:color="auto"/>
      </w:divBdr>
    </w:div>
    <w:div w:id="2017803676">
      <w:bodyDiv w:val="1"/>
      <w:marLeft w:val="0"/>
      <w:marRight w:val="0"/>
      <w:marTop w:val="0"/>
      <w:marBottom w:val="0"/>
      <w:divBdr>
        <w:top w:val="none" w:sz="0" w:space="0" w:color="auto"/>
        <w:left w:val="none" w:sz="0" w:space="0" w:color="auto"/>
        <w:bottom w:val="none" w:sz="0" w:space="0" w:color="auto"/>
        <w:right w:val="none" w:sz="0" w:space="0" w:color="auto"/>
      </w:divBdr>
    </w:div>
    <w:div w:id="2019384515">
      <w:bodyDiv w:val="1"/>
      <w:marLeft w:val="0"/>
      <w:marRight w:val="0"/>
      <w:marTop w:val="0"/>
      <w:marBottom w:val="0"/>
      <w:divBdr>
        <w:top w:val="none" w:sz="0" w:space="0" w:color="auto"/>
        <w:left w:val="none" w:sz="0" w:space="0" w:color="auto"/>
        <w:bottom w:val="none" w:sz="0" w:space="0" w:color="auto"/>
        <w:right w:val="none" w:sz="0" w:space="0" w:color="auto"/>
      </w:divBdr>
    </w:div>
    <w:div w:id="2020231796">
      <w:bodyDiv w:val="1"/>
      <w:marLeft w:val="0"/>
      <w:marRight w:val="0"/>
      <w:marTop w:val="0"/>
      <w:marBottom w:val="0"/>
      <w:divBdr>
        <w:top w:val="none" w:sz="0" w:space="0" w:color="auto"/>
        <w:left w:val="none" w:sz="0" w:space="0" w:color="auto"/>
        <w:bottom w:val="none" w:sz="0" w:space="0" w:color="auto"/>
        <w:right w:val="none" w:sz="0" w:space="0" w:color="auto"/>
      </w:divBdr>
    </w:div>
    <w:div w:id="2022971291">
      <w:bodyDiv w:val="1"/>
      <w:marLeft w:val="0"/>
      <w:marRight w:val="0"/>
      <w:marTop w:val="0"/>
      <w:marBottom w:val="0"/>
      <w:divBdr>
        <w:top w:val="none" w:sz="0" w:space="0" w:color="auto"/>
        <w:left w:val="none" w:sz="0" w:space="0" w:color="auto"/>
        <w:bottom w:val="none" w:sz="0" w:space="0" w:color="auto"/>
        <w:right w:val="none" w:sz="0" w:space="0" w:color="auto"/>
      </w:divBdr>
    </w:div>
    <w:div w:id="2023435802">
      <w:bodyDiv w:val="1"/>
      <w:marLeft w:val="0"/>
      <w:marRight w:val="0"/>
      <w:marTop w:val="0"/>
      <w:marBottom w:val="0"/>
      <w:divBdr>
        <w:top w:val="none" w:sz="0" w:space="0" w:color="auto"/>
        <w:left w:val="none" w:sz="0" w:space="0" w:color="auto"/>
        <w:bottom w:val="none" w:sz="0" w:space="0" w:color="auto"/>
        <w:right w:val="none" w:sz="0" w:space="0" w:color="auto"/>
      </w:divBdr>
    </w:div>
    <w:div w:id="2023776889">
      <w:bodyDiv w:val="1"/>
      <w:marLeft w:val="0"/>
      <w:marRight w:val="0"/>
      <w:marTop w:val="0"/>
      <w:marBottom w:val="0"/>
      <w:divBdr>
        <w:top w:val="none" w:sz="0" w:space="0" w:color="auto"/>
        <w:left w:val="none" w:sz="0" w:space="0" w:color="auto"/>
        <w:bottom w:val="none" w:sz="0" w:space="0" w:color="auto"/>
        <w:right w:val="none" w:sz="0" w:space="0" w:color="auto"/>
      </w:divBdr>
    </w:div>
    <w:div w:id="2025783456">
      <w:bodyDiv w:val="1"/>
      <w:marLeft w:val="0"/>
      <w:marRight w:val="0"/>
      <w:marTop w:val="0"/>
      <w:marBottom w:val="0"/>
      <w:divBdr>
        <w:top w:val="none" w:sz="0" w:space="0" w:color="auto"/>
        <w:left w:val="none" w:sz="0" w:space="0" w:color="auto"/>
        <w:bottom w:val="none" w:sz="0" w:space="0" w:color="auto"/>
        <w:right w:val="none" w:sz="0" w:space="0" w:color="auto"/>
      </w:divBdr>
    </w:div>
    <w:div w:id="2029256744">
      <w:bodyDiv w:val="1"/>
      <w:marLeft w:val="0"/>
      <w:marRight w:val="0"/>
      <w:marTop w:val="0"/>
      <w:marBottom w:val="0"/>
      <w:divBdr>
        <w:top w:val="none" w:sz="0" w:space="0" w:color="auto"/>
        <w:left w:val="none" w:sz="0" w:space="0" w:color="auto"/>
        <w:bottom w:val="none" w:sz="0" w:space="0" w:color="auto"/>
        <w:right w:val="none" w:sz="0" w:space="0" w:color="auto"/>
      </w:divBdr>
    </w:div>
    <w:div w:id="2030175009">
      <w:bodyDiv w:val="1"/>
      <w:marLeft w:val="0"/>
      <w:marRight w:val="0"/>
      <w:marTop w:val="0"/>
      <w:marBottom w:val="0"/>
      <w:divBdr>
        <w:top w:val="none" w:sz="0" w:space="0" w:color="auto"/>
        <w:left w:val="none" w:sz="0" w:space="0" w:color="auto"/>
        <w:bottom w:val="none" w:sz="0" w:space="0" w:color="auto"/>
        <w:right w:val="none" w:sz="0" w:space="0" w:color="auto"/>
      </w:divBdr>
    </w:div>
    <w:div w:id="2032801138">
      <w:bodyDiv w:val="1"/>
      <w:marLeft w:val="0"/>
      <w:marRight w:val="0"/>
      <w:marTop w:val="0"/>
      <w:marBottom w:val="0"/>
      <w:divBdr>
        <w:top w:val="none" w:sz="0" w:space="0" w:color="auto"/>
        <w:left w:val="none" w:sz="0" w:space="0" w:color="auto"/>
        <w:bottom w:val="none" w:sz="0" w:space="0" w:color="auto"/>
        <w:right w:val="none" w:sz="0" w:space="0" w:color="auto"/>
      </w:divBdr>
    </w:div>
    <w:div w:id="2034381685">
      <w:bodyDiv w:val="1"/>
      <w:marLeft w:val="0"/>
      <w:marRight w:val="0"/>
      <w:marTop w:val="0"/>
      <w:marBottom w:val="0"/>
      <w:divBdr>
        <w:top w:val="none" w:sz="0" w:space="0" w:color="auto"/>
        <w:left w:val="none" w:sz="0" w:space="0" w:color="auto"/>
        <w:bottom w:val="none" w:sz="0" w:space="0" w:color="auto"/>
        <w:right w:val="none" w:sz="0" w:space="0" w:color="auto"/>
      </w:divBdr>
    </w:div>
    <w:div w:id="2035957231">
      <w:bodyDiv w:val="1"/>
      <w:marLeft w:val="0"/>
      <w:marRight w:val="0"/>
      <w:marTop w:val="0"/>
      <w:marBottom w:val="0"/>
      <w:divBdr>
        <w:top w:val="none" w:sz="0" w:space="0" w:color="auto"/>
        <w:left w:val="none" w:sz="0" w:space="0" w:color="auto"/>
        <w:bottom w:val="none" w:sz="0" w:space="0" w:color="auto"/>
        <w:right w:val="none" w:sz="0" w:space="0" w:color="auto"/>
      </w:divBdr>
    </w:div>
    <w:div w:id="2036152839">
      <w:bodyDiv w:val="1"/>
      <w:marLeft w:val="0"/>
      <w:marRight w:val="0"/>
      <w:marTop w:val="0"/>
      <w:marBottom w:val="0"/>
      <w:divBdr>
        <w:top w:val="none" w:sz="0" w:space="0" w:color="auto"/>
        <w:left w:val="none" w:sz="0" w:space="0" w:color="auto"/>
        <w:bottom w:val="none" w:sz="0" w:space="0" w:color="auto"/>
        <w:right w:val="none" w:sz="0" w:space="0" w:color="auto"/>
      </w:divBdr>
    </w:div>
    <w:div w:id="2038115274">
      <w:bodyDiv w:val="1"/>
      <w:marLeft w:val="0"/>
      <w:marRight w:val="0"/>
      <w:marTop w:val="0"/>
      <w:marBottom w:val="0"/>
      <w:divBdr>
        <w:top w:val="none" w:sz="0" w:space="0" w:color="auto"/>
        <w:left w:val="none" w:sz="0" w:space="0" w:color="auto"/>
        <w:bottom w:val="none" w:sz="0" w:space="0" w:color="auto"/>
        <w:right w:val="none" w:sz="0" w:space="0" w:color="auto"/>
      </w:divBdr>
    </w:div>
    <w:div w:id="2038770702">
      <w:bodyDiv w:val="1"/>
      <w:marLeft w:val="0"/>
      <w:marRight w:val="0"/>
      <w:marTop w:val="0"/>
      <w:marBottom w:val="0"/>
      <w:divBdr>
        <w:top w:val="none" w:sz="0" w:space="0" w:color="auto"/>
        <w:left w:val="none" w:sz="0" w:space="0" w:color="auto"/>
        <w:bottom w:val="none" w:sz="0" w:space="0" w:color="auto"/>
        <w:right w:val="none" w:sz="0" w:space="0" w:color="auto"/>
      </w:divBdr>
    </w:div>
    <w:div w:id="2040205717">
      <w:bodyDiv w:val="1"/>
      <w:marLeft w:val="0"/>
      <w:marRight w:val="0"/>
      <w:marTop w:val="0"/>
      <w:marBottom w:val="0"/>
      <w:divBdr>
        <w:top w:val="none" w:sz="0" w:space="0" w:color="auto"/>
        <w:left w:val="none" w:sz="0" w:space="0" w:color="auto"/>
        <w:bottom w:val="none" w:sz="0" w:space="0" w:color="auto"/>
        <w:right w:val="none" w:sz="0" w:space="0" w:color="auto"/>
      </w:divBdr>
    </w:div>
    <w:div w:id="2041084909">
      <w:bodyDiv w:val="1"/>
      <w:marLeft w:val="0"/>
      <w:marRight w:val="0"/>
      <w:marTop w:val="0"/>
      <w:marBottom w:val="0"/>
      <w:divBdr>
        <w:top w:val="none" w:sz="0" w:space="0" w:color="auto"/>
        <w:left w:val="none" w:sz="0" w:space="0" w:color="auto"/>
        <w:bottom w:val="none" w:sz="0" w:space="0" w:color="auto"/>
        <w:right w:val="none" w:sz="0" w:space="0" w:color="auto"/>
      </w:divBdr>
    </w:div>
    <w:div w:id="2041398032">
      <w:bodyDiv w:val="1"/>
      <w:marLeft w:val="0"/>
      <w:marRight w:val="0"/>
      <w:marTop w:val="0"/>
      <w:marBottom w:val="0"/>
      <w:divBdr>
        <w:top w:val="none" w:sz="0" w:space="0" w:color="auto"/>
        <w:left w:val="none" w:sz="0" w:space="0" w:color="auto"/>
        <w:bottom w:val="none" w:sz="0" w:space="0" w:color="auto"/>
        <w:right w:val="none" w:sz="0" w:space="0" w:color="auto"/>
      </w:divBdr>
    </w:div>
    <w:div w:id="2042902048">
      <w:bodyDiv w:val="1"/>
      <w:marLeft w:val="0"/>
      <w:marRight w:val="0"/>
      <w:marTop w:val="0"/>
      <w:marBottom w:val="0"/>
      <w:divBdr>
        <w:top w:val="none" w:sz="0" w:space="0" w:color="auto"/>
        <w:left w:val="none" w:sz="0" w:space="0" w:color="auto"/>
        <w:bottom w:val="none" w:sz="0" w:space="0" w:color="auto"/>
        <w:right w:val="none" w:sz="0" w:space="0" w:color="auto"/>
      </w:divBdr>
    </w:div>
    <w:div w:id="2043169969">
      <w:bodyDiv w:val="1"/>
      <w:marLeft w:val="0"/>
      <w:marRight w:val="0"/>
      <w:marTop w:val="0"/>
      <w:marBottom w:val="0"/>
      <w:divBdr>
        <w:top w:val="none" w:sz="0" w:space="0" w:color="auto"/>
        <w:left w:val="none" w:sz="0" w:space="0" w:color="auto"/>
        <w:bottom w:val="none" w:sz="0" w:space="0" w:color="auto"/>
        <w:right w:val="none" w:sz="0" w:space="0" w:color="auto"/>
      </w:divBdr>
    </w:div>
    <w:div w:id="2048288638">
      <w:bodyDiv w:val="1"/>
      <w:marLeft w:val="0"/>
      <w:marRight w:val="0"/>
      <w:marTop w:val="0"/>
      <w:marBottom w:val="0"/>
      <w:divBdr>
        <w:top w:val="none" w:sz="0" w:space="0" w:color="auto"/>
        <w:left w:val="none" w:sz="0" w:space="0" w:color="auto"/>
        <w:bottom w:val="none" w:sz="0" w:space="0" w:color="auto"/>
        <w:right w:val="none" w:sz="0" w:space="0" w:color="auto"/>
      </w:divBdr>
    </w:div>
    <w:div w:id="2048993279">
      <w:bodyDiv w:val="1"/>
      <w:marLeft w:val="0"/>
      <w:marRight w:val="0"/>
      <w:marTop w:val="0"/>
      <w:marBottom w:val="0"/>
      <w:divBdr>
        <w:top w:val="none" w:sz="0" w:space="0" w:color="auto"/>
        <w:left w:val="none" w:sz="0" w:space="0" w:color="auto"/>
        <w:bottom w:val="none" w:sz="0" w:space="0" w:color="auto"/>
        <w:right w:val="none" w:sz="0" w:space="0" w:color="auto"/>
      </w:divBdr>
    </w:div>
    <w:div w:id="2051220060">
      <w:bodyDiv w:val="1"/>
      <w:marLeft w:val="0"/>
      <w:marRight w:val="0"/>
      <w:marTop w:val="0"/>
      <w:marBottom w:val="0"/>
      <w:divBdr>
        <w:top w:val="none" w:sz="0" w:space="0" w:color="auto"/>
        <w:left w:val="none" w:sz="0" w:space="0" w:color="auto"/>
        <w:bottom w:val="none" w:sz="0" w:space="0" w:color="auto"/>
        <w:right w:val="none" w:sz="0" w:space="0" w:color="auto"/>
      </w:divBdr>
    </w:div>
    <w:div w:id="2051764974">
      <w:bodyDiv w:val="1"/>
      <w:marLeft w:val="0"/>
      <w:marRight w:val="0"/>
      <w:marTop w:val="0"/>
      <w:marBottom w:val="0"/>
      <w:divBdr>
        <w:top w:val="none" w:sz="0" w:space="0" w:color="auto"/>
        <w:left w:val="none" w:sz="0" w:space="0" w:color="auto"/>
        <w:bottom w:val="none" w:sz="0" w:space="0" w:color="auto"/>
        <w:right w:val="none" w:sz="0" w:space="0" w:color="auto"/>
      </w:divBdr>
    </w:div>
    <w:div w:id="2051879653">
      <w:bodyDiv w:val="1"/>
      <w:marLeft w:val="0"/>
      <w:marRight w:val="0"/>
      <w:marTop w:val="0"/>
      <w:marBottom w:val="0"/>
      <w:divBdr>
        <w:top w:val="none" w:sz="0" w:space="0" w:color="auto"/>
        <w:left w:val="none" w:sz="0" w:space="0" w:color="auto"/>
        <w:bottom w:val="none" w:sz="0" w:space="0" w:color="auto"/>
        <w:right w:val="none" w:sz="0" w:space="0" w:color="auto"/>
      </w:divBdr>
    </w:div>
    <w:div w:id="2052150359">
      <w:bodyDiv w:val="1"/>
      <w:marLeft w:val="0"/>
      <w:marRight w:val="0"/>
      <w:marTop w:val="0"/>
      <w:marBottom w:val="0"/>
      <w:divBdr>
        <w:top w:val="none" w:sz="0" w:space="0" w:color="auto"/>
        <w:left w:val="none" w:sz="0" w:space="0" w:color="auto"/>
        <w:bottom w:val="none" w:sz="0" w:space="0" w:color="auto"/>
        <w:right w:val="none" w:sz="0" w:space="0" w:color="auto"/>
      </w:divBdr>
    </w:div>
    <w:div w:id="2054037298">
      <w:bodyDiv w:val="1"/>
      <w:marLeft w:val="0"/>
      <w:marRight w:val="0"/>
      <w:marTop w:val="0"/>
      <w:marBottom w:val="0"/>
      <w:divBdr>
        <w:top w:val="none" w:sz="0" w:space="0" w:color="auto"/>
        <w:left w:val="none" w:sz="0" w:space="0" w:color="auto"/>
        <w:bottom w:val="none" w:sz="0" w:space="0" w:color="auto"/>
        <w:right w:val="none" w:sz="0" w:space="0" w:color="auto"/>
      </w:divBdr>
    </w:div>
    <w:div w:id="2054573837">
      <w:bodyDiv w:val="1"/>
      <w:marLeft w:val="0"/>
      <w:marRight w:val="0"/>
      <w:marTop w:val="0"/>
      <w:marBottom w:val="0"/>
      <w:divBdr>
        <w:top w:val="none" w:sz="0" w:space="0" w:color="auto"/>
        <w:left w:val="none" w:sz="0" w:space="0" w:color="auto"/>
        <w:bottom w:val="none" w:sz="0" w:space="0" w:color="auto"/>
        <w:right w:val="none" w:sz="0" w:space="0" w:color="auto"/>
      </w:divBdr>
    </w:div>
    <w:div w:id="2054958340">
      <w:bodyDiv w:val="1"/>
      <w:marLeft w:val="0"/>
      <w:marRight w:val="0"/>
      <w:marTop w:val="0"/>
      <w:marBottom w:val="0"/>
      <w:divBdr>
        <w:top w:val="none" w:sz="0" w:space="0" w:color="auto"/>
        <w:left w:val="none" w:sz="0" w:space="0" w:color="auto"/>
        <w:bottom w:val="none" w:sz="0" w:space="0" w:color="auto"/>
        <w:right w:val="none" w:sz="0" w:space="0" w:color="auto"/>
      </w:divBdr>
    </w:div>
    <w:div w:id="2056005605">
      <w:bodyDiv w:val="1"/>
      <w:marLeft w:val="0"/>
      <w:marRight w:val="0"/>
      <w:marTop w:val="0"/>
      <w:marBottom w:val="0"/>
      <w:divBdr>
        <w:top w:val="none" w:sz="0" w:space="0" w:color="auto"/>
        <w:left w:val="none" w:sz="0" w:space="0" w:color="auto"/>
        <w:bottom w:val="none" w:sz="0" w:space="0" w:color="auto"/>
        <w:right w:val="none" w:sz="0" w:space="0" w:color="auto"/>
      </w:divBdr>
    </w:div>
    <w:div w:id="2057586991">
      <w:bodyDiv w:val="1"/>
      <w:marLeft w:val="0"/>
      <w:marRight w:val="0"/>
      <w:marTop w:val="0"/>
      <w:marBottom w:val="0"/>
      <w:divBdr>
        <w:top w:val="none" w:sz="0" w:space="0" w:color="auto"/>
        <w:left w:val="none" w:sz="0" w:space="0" w:color="auto"/>
        <w:bottom w:val="none" w:sz="0" w:space="0" w:color="auto"/>
        <w:right w:val="none" w:sz="0" w:space="0" w:color="auto"/>
      </w:divBdr>
    </w:div>
    <w:div w:id="2058358697">
      <w:bodyDiv w:val="1"/>
      <w:marLeft w:val="0"/>
      <w:marRight w:val="0"/>
      <w:marTop w:val="0"/>
      <w:marBottom w:val="0"/>
      <w:divBdr>
        <w:top w:val="none" w:sz="0" w:space="0" w:color="auto"/>
        <w:left w:val="none" w:sz="0" w:space="0" w:color="auto"/>
        <w:bottom w:val="none" w:sz="0" w:space="0" w:color="auto"/>
        <w:right w:val="none" w:sz="0" w:space="0" w:color="auto"/>
      </w:divBdr>
    </w:div>
    <w:div w:id="2059165216">
      <w:bodyDiv w:val="1"/>
      <w:marLeft w:val="0"/>
      <w:marRight w:val="0"/>
      <w:marTop w:val="0"/>
      <w:marBottom w:val="0"/>
      <w:divBdr>
        <w:top w:val="none" w:sz="0" w:space="0" w:color="auto"/>
        <w:left w:val="none" w:sz="0" w:space="0" w:color="auto"/>
        <w:bottom w:val="none" w:sz="0" w:space="0" w:color="auto"/>
        <w:right w:val="none" w:sz="0" w:space="0" w:color="auto"/>
      </w:divBdr>
    </w:div>
    <w:div w:id="2059233570">
      <w:bodyDiv w:val="1"/>
      <w:marLeft w:val="0"/>
      <w:marRight w:val="0"/>
      <w:marTop w:val="0"/>
      <w:marBottom w:val="0"/>
      <w:divBdr>
        <w:top w:val="none" w:sz="0" w:space="0" w:color="auto"/>
        <w:left w:val="none" w:sz="0" w:space="0" w:color="auto"/>
        <w:bottom w:val="none" w:sz="0" w:space="0" w:color="auto"/>
        <w:right w:val="none" w:sz="0" w:space="0" w:color="auto"/>
      </w:divBdr>
    </w:div>
    <w:div w:id="2059934634">
      <w:bodyDiv w:val="1"/>
      <w:marLeft w:val="0"/>
      <w:marRight w:val="0"/>
      <w:marTop w:val="0"/>
      <w:marBottom w:val="0"/>
      <w:divBdr>
        <w:top w:val="none" w:sz="0" w:space="0" w:color="auto"/>
        <w:left w:val="none" w:sz="0" w:space="0" w:color="auto"/>
        <w:bottom w:val="none" w:sz="0" w:space="0" w:color="auto"/>
        <w:right w:val="none" w:sz="0" w:space="0" w:color="auto"/>
      </w:divBdr>
    </w:div>
    <w:div w:id="2060936851">
      <w:bodyDiv w:val="1"/>
      <w:marLeft w:val="0"/>
      <w:marRight w:val="0"/>
      <w:marTop w:val="0"/>
      <w:marBottom w:val="0"/>
      <w:divBdr>
        <w:top w:val="none" w:sz="0" w:space="0" w:color="auto"/>
        <w:left w:val="none" w:sz="0" w:space="0" w:color="auto"/>
        <w:bottom w:val="none" w:sz="0" w:space="0" w:color="auto"/>
        <w:right w:val="none" w:sz="0" w:space="0" w:color="auto"/>
      </w:divBdr>
    </w:div>
    <w:div w:id="2061664196">
      <w:bodyDiv w:val="1"/>
      <w:marLeft w:val="0"/>
      <w:marRight w:val="0"/>
      <w:marTop w:val="0"/>
      <w:marBottom w:val="0"/>
      <w:divBdr>
        <w:top w:val="none" w:sz="0" w:space="0" w:color="auto"/>
        <w:left w:val="none" w:sz="0" w:space="0" w:color="auto"/>
        <w:bottom w:val="none" w:sz="0" w:space="0" w:color="auto"/>
        <w:right w:val="none" w:sz="0" w:space="0" w:color="auto"/>
      </w:divBdr>
    </w:div>
    <w:div w:id="2064399891">
      <w:bodyDiv w:val="1"/>
      <w:marLeft w:val="0"/>
      <w:marRight w:val="0"/>
      <w:marTop w:val="0"/>
      <w:marBottom w:val="0"/>
      <w:divBdr>
        <w:top w:val="none" w:sz="0" w:space="0" w:color="auto"/>
        <w:left w:val="none" w:sz="0" w:space="0" w:color="auto"/>
        <w:bottom w:val="none" w:sz="0" w:space="0" w:color="auto"/>
        <w:right w:val="none" w:sz="0" w:space="0" w:color="auto"/>
      </w:divBdr>
    </w:div>
    <w:div w:id="2064716187">
      <w:bodyDiv w:val="1"/>
      <w:marLeft w:val="0"/>
      <w:marRight w:val="0"/>
      <w:marTop w:val="0"/>
      <w:marBottom w:val="0"/>
      <w:divBdr>
        <w:top w:val="none" w:sz="0" w:space="0" w:color="auto"/>
        <w:left w:val="none" w:sz="0" w:space="0" w:color="auto"/>
        <w:bottom w:val="none" w:sz="0" w:space="0" w:color="auto"/>
        <w:right w:val="none" w:sz="0" w:space="0" w:color="auto"/>
      </w:divBdr>
    </w:div>
    <w:div w:id="2065792539">
      <w:bodyDiv w:val="1"/>
      <w:marLeft w:val="0"/>
      <w:marRight w:val="0"/>
      <w:marTop w:val="0"/>
      <w:marBottom w:val="0"/>
      <w:divBdr>
        <w:top w:val="none" w:sz="0" w:space="0" w:color="auto"/>
        <w:left w:val="none" w:sz="0" w:space="0" w:color="auto"/>
        <w:bottom w:val="none" w:sz="0" w:space="0" w:color="auto"/>
        <w:right w:val="none" w:sz="0" w:space="0" w:color="auto"/>
      </w:divBdr>
    </w:div>
    <w:div w:id="2068408923">
      <w:bodyDiv w:val="1"/>
      <w:marLeft w:val="0"/>
      <w:marRight w:val="0"/>
      <w:marTop w:val="0"/>
      <w:marBottom w:val="0"/>
      <w:divBdr>
        <w:top w:val="none" w:sz="0" w:space="0" w:color="auto"/>
        <w:left w:val="none" w:sz="0" w:space="0" w:color="auto"/>
        <w:bottom w:val="none" w:sz="0" w:space="0" w:color="auto"/>
        <w:right w:val="none" w:sz="0" w:space="0" w:color="auto"/>
      </w:divBdr>
    </w:div>
    <w:div w:id="2070567725">
      <w:bodyDiv w:val="1"/>
      <w:marLeft w:val="0"/>
      <w:marRight w:val="0"/>
      <w:marTop w:val="0"/>
      <w:marBottom w:val="0"/>
      <w:divBdr>
        <w:top w:val="none" w:sz="0" w:space="0" w:color="auto"/>
        <w:left w:val="none" w:sz="0" w:space="0" w:color="auto"/>
        <w:bottom w:val="none" w:sz="0" w:space="0" w:color="auto"/>
        <w:right w:val="none" w:sz="0" w:space="0" w:color="auto"/>
      </w:divBdr>
    </w:div>
    <w:div w:id="2071035159">
      <w:bodyDiv w:val="1"/>
      <w:marLeft w:val="0"/>
      <w:marRight w:val="0"/>
      <w:marTop w:val="0"/>
      <w:marBottom w:val="0"/>
      <w:divBdr>
        <w:top w:val="none" w:sz="0" w:space="0" w:color="auto"/>
        <w:left w:val="none" w:sz="0" w:space="0" w:color="auto"/>
        <w:bottom w:val="none" w:sz="0" w:space="0" w:color="auto"/>
        <w:right w:val="none" w:sz="0" w:space="0" w:color="auto"/>
      </w:divBdr>
    </w:div>
    <w:div w:id="2071420602">
      <w:bodyDiv w:val="1"/>
      <w:marLeft w:val="0"/>
      <w:marRight w:val="0"/>
      <w:marTop w:val="0"/>
      <w:marBottom w:val="0"/>
      <w:divBdr>
        <w:top w:val="none" w:sz="0" w:space="0" w:color="auto"/>
        <w:left w:val="none" w:sz="0" w:space="0" w:color="auto"/>
        <w:bottom w:val="none" w:sz="0" w:space="0" w:color="auto"/>
        <w:right w:val="none" w:sz="0" w:space="0" w:color="auto"/>
      </w:divBdr>
    </w:div>
    <w:div w:id="2071614645">
      <w:bodyDiv w:val="1"/>
      <w:marLeft w:val="0"/>
      <w:marRight w:val="0"/>
      <w:marTop w:val="0"/>
      <w:marBottom w:val="0"/>
      <w:divBdr>
        <w:top w:val="none" w:sz="0" w:space="0" w:color="auto"/>
        <w:left w:val="none" w:sz="0" w:space="0" w:color="auto"/>
        <w:bottom w:val="none" w:sz="0" w:space="0" w:color="auto"/>
        <w:right w:val="none" w:sz="0" w:space="0" w:color="auto"/>
      </w:divBdr>
    </w:div>
    <w:div w:id="2072461314">
      <w:bodyDiv w:val="1"/>
      <w:marLeft w:val="0"/>
      <w:marRight w:val="0"/>
      <w:marTop w:val="0"/>
      <w:marBottom w:val="0"/>
      <w:divBdr>
        <w:top w:val="none" w:sz="0" w:space="0" w:color="auto"/>
        <w:left w:val="none" w:sz="0" w:space="0" w:color="auto"/>
        <w:bottom w:val="none" w:sz="0" w:space="0" w:color="auto"/>
        <w:right w:val="none" w:sz="0" w:space="0" w:color="auto"/>
      </w:divBdr>
    </w:div>
    <w:div w:id="2074307945">
      <w:bodyDiv w:val="1"/>
      <w:marLeft w:val="0"/>
      <w:marRight w:val="0"/>
      <w:marTop w:val="0"/>
      <w:marBottom w:val="0"/>
      <w:divBdr>
        <w:top w:val="none" w:sz="0" w:space="0" w:color="auto"/>
        <w:left w:val="none" w:sz="0" w:space="0" w:color="auto"/>
        <w:bottom w:val="none" w:sz="0" w:space="0" w:color="auto"/>
        <w:right w:val="none" w:sz="0" w:space="0" w:color="auto"/>
      </w:divBdr>
    </w:div>
    <w:div w:id="2080446500">
      <w:bodyDiv w:val="1"/>
      <w:marLeft w:val="0"/>
      <w:marRight w:val="0"/>
      <w:marTop w:val="0"/>
      <w:marBottom w:val="0"/>
      <w:divBdr>
        <w:top w:val="none" w:sz="0" w:space="0" w:color="auto"/>
        <w:left w:val="none" w:sz="0" w:space="0" w:color="auto"/>
        <w:bottom w:val="none" w:sz="0" w:space="0" w:color="auto"/>
        <w:right w:val="none" w:sz="0" w:space="0" w:color="auto"/>
      </w:divBdr>
    </w:div>
    <w:div w:id="2082634839">
      <w:bodyDiv w:val="1"/>
      <w:marLeft w:val="0"/>
      <w:marRight w:val="0"/>
      <w:marTop w:val="0"/>
      <w:marBottom w:val="0"/>
      <w:divBdr>
        <w:top w:val="none" w:sz="0" w:space="0" w:color="auto"/>
        <w:left w:val="none" w:sz="0" w:space="0" w:color="auto"/>
        <w:bottom w:val="none" w:sz="0" w:space="0" w:color="auto"/>
        <w:right w:val="none" w:sz="0" w:space="0" w:color="auto"/>
      </w:divBdr>
    </w:div>
    <w:div w:id="2087918813">
      <w:bodyDiv w:val="1"/>
      <w:marLeft w:val="0"/>
      <w:marRight w:val="0"/>
      <w:marTop w:val="0"/>
      <w:marBottom w:val="0"/>
      <w:divBdr>
        <w:top w:val="none" w:sz="0" w:space="0" w:color="auto"/>
        <w:left w:val="none" w:sz="0" w:space="0" w:color="auto"/>
        <w:bottom w:val="none" w:sz="0" w:space="0" w:color="auto"/>
        <w:right w:val="none" w:sz="0" w:space="0" w:color="auto"/>
      </w:divBdr>
    </w:div>
    <w:div w:id="2087995634">
      <w:bodyDiv w:val="1"/>
      <w:marLeft w:val="0"/>
      <w:marRight w:val="0"/>
      <w:marTop w:val="0"/>
      <w:marBottom w:val="0"/>
      <w:divBdr>
        <w:top w:val="none" w:sz="0" w:space="0" w:color="auto"/>
        <w:left w:val="none" w:sz="0" w:space="0" w:color="auto"/>
        <w:bottom w:val="none" w:sz="0" w:space="0" w:color="auto"/>
        <w:right w:val="none" w:sz="0" w:space="0" w:color="auto"/>
      </w:divBdr>
    </w:div>
    <w:div w:id="2088112426">
      <w:bodyDiv w:val="1"/>
      <w:marLeft w:val="0"/>
      <w:marRight w:val="0"/>
      <w:marTop w:val="0"/>
      <w:marBottom w:val="0"/>
      <w:divBdr>
        <w:top w:val="none" w:sz="0" w:space="0" w:color="auto"/>
        <w:left w:val="none" w:sz="0" w:space="0" w:color="auto"/>
        <w:bottom w:val="none" w:sz="0" w:space="0" w:color="auto"/>
        <w:right w:val="none" w:sz="0" w:space="0" w:color="auto"/>
      </w:divBdr>
    </w:div>
    <w:div w:id="2091852088">
      <w:bodyDiv w:val="1"/>
      <w:marLeft w:val="0"/>
      <w:marRight w:val="0"/>
      <w:marTop w:val="0"/>
      <w:marBottom w:val="0"/>
      <w:divBdr>
        <w:top w:val="none" w:sz="0" w:space="0" w:color="auto"/>
        <w:left w:val="none" w:sz="0" w:space="0" w:color="auto"/>
        <w:bottom w:val="none" w:sz="0" w:space="0" w:color="auto"/>
        <w:right w:val="none" w:sz="0" w:space="0" w:color="auto"/>
      </w:divBdr>
    </w:div>
    <w:div w:id="2093505052">
      <w:bodyDiv w:val="1"/>
      <w:marLeft w:val="0"/>
      <w:marRight w:val="0"/>
      <w:marTop w:val="0"/>
      <w:marBottom w:val="0"/>
      <w:divBdr>
        <w:top w:val="none" w:sz="0" w:space="0" w:color="auto"/>
        <w:left w:val="none" w:sz="0" w:space="0" w:color="auto"/>
        <w:bottom w:val="none" w:sz="0" w:space="0" w:color="auto"/>
        <w:right w:val="none" w:sz="0" w:space="0" w:color="auto"/>
      </w:divBdr>
    </w:div>
    <w:div w:id="2093618271">
      <w:bodyDiv w:val="1"/>
      <w:marLeft w:val="0"/>
      <w:marRight w:val="0"/>
      <w:marTop w:val="0"/>
      <w:marBottom w:val="0"/>
      <w:divBdr>
        <w:top w:val="none" w:sz="0" w:space="0" w:color="auto"/>
        <w:left w:val="none" w:sz="0" w:space="0" w:color="auto"/>
        <w:bottom w:val="none" w:sz="0" w:space="0" w:color="auto"/>
        <w:right w:val="none" w:sz="0" w:space="0" w:color="auto"/>
      </w:divBdr>
    </w:div>
    <w:div w:id="2095011283">
      <w:bodyDiv w:val="1"/>
      <w:marLeft w:val="0"/>
      <w:marRight w:val="0"/>
      <w:marTop w:val="0"/>
      <w:marBottom w:val="0"/>
      <w:divBdr>
        <w:top w:val="none" w:sz="0" w:space="0" w:color="auto"/>
        <w:left w:val="none" w:sz="0" w:space="0" w:color="auto"/>
        <w:bottom w:val="none" w:sz="0" w:space="0" w:color="auto"/>
        <w:right w:val="none" w:sz="0" w:space="0" w:color="auto"/>
      </w:divBdr>
    </w:div>
    <w:div w:id="2096590974">
      <w:bodyDiv w:val="1"/>
      <w:marLeft w:val="0"/>
      <w:marRight w:val="0"/>
      <w:marTop w:val="0"/>
      <w:marBottom w:val="0"/>
      <w:divBdr>
        <w:top w:val="none" w:sz="0" w:space="0" w:color="auto"/>
        <w:left w:val="none" w:sz="0" w:space="0" w:color="auto"/>
        <w:bottom w:val="none" w:sz="0" w:space="0" w:color="auto"/>
        <w:right w:val="none" w:sz="0" w:space="0" w:color="auto"/>
      </w:divBdr>
    </w:div>
    <w:div w:id="2097706607">
      <w:bodyDiv w:val="1"/>
      <w:marLeft w:val="0"/>
      <w:marRight w:val="0"/>
      <w:marTop w:val="0"/>
      <w:marBottom w:val="0"/>
      <w:divBdr>
        <w:top w:val="none" w:sz="0" w:space="0" w:color="auto"/>
        <w:left w:val="none" w:sz="0" w:space="0" w:color="auto"/>
        <w:bottom w:val="none" w:sz="0" w:space="0" w:color="auto"/>
        <w:right w:val="none" w:sz="0" w:space="0" w:color="auto"/>
      </w:divBdr>
    </w:div>
    <w:div w:id="2098361580">
      <w:bodyDiv w:val="1"/>
      <w:marLeft w:val="0"/>
      <w:marRight w:val="0"/>
      <w:marTop w:val="0"/>
      <w:marBottom w:val="0"/>
      <w:divBdr>
        <w:top w:val="none" w:sz="0" w:space="0" w:color="auto"/>
        <w:left w:val="none" w:sz="0" w:space="0" w:color="auto"/>
        <w:bottom w:val="none" w:sz="0" w:space="0" w:color="auto"/>
        <w:right w:val="none" w:sz="0" w:space="0" w:color="auto"/>
      </w:divBdr>
    </w:div>
    <w:div w:id="2100714029">
      <w:bodyDiv w:val="1"/>
      <w:marLeft w:val="0"/>
      <w:marRight w:val="0"/>
      <w:marTop w:val="0"/>
      <w:marBottom w:val="0"/>
      <w:divBdr>
        <w:top w:val="none" w:sz="0" w:space="0" w:color="auto"/>
        <w:left w:val="none" w:sz="0" w:space="0" w:color="auto"/>
        <w:bottom w:val="none" w:sz="0" w:space="0" w:color="auto"/>
        <w:right w:val="none" w:sz="0" w:space="0" w:color="auto"/>
      </w:divBdr>
    </w:div>
    <w:div w:id="2101832599">
      <w:bodyDiv w:val="1"/>
      <w:marLeft w:val="0"/>
      <w:marRight w:val="0"/>
      <w:marTop w:val="0"/>
      <w:marBottom w:val="0"/>
      <w:divBdr>
        <w:top w:val="none" w:sz="0" w:space="0" w:color="auto"/>
        <w:left w:val="none" w:sz="0" w:space="0" w:color="auto"/>
        <w:bottom w:val="none" w:sz="0" w:space="0" w:color="auto"/>
        <w:right w:val="none" w:sz="0" w:space="0" w:color="auto"/>
      </w:divBdr>
    </w:div>
    <w:div w:id="2103450325">
      <w:bodyDiv w:val="1"/>
      <w:marLeft w:val="0"/>
      <w:marRight w:val="0"/>
      <w:marTop w:val="0"/>
      <w:marBottom w:val="0"/>
      <w:divBdr>
        <w:top w:val="none" w:sz="0" w:space="0" w:color="auto"/>
        <w:left w:val="none" w:sz="0" w:space="0" w:color="auto"/>
        <w:bottom w:val="none" w:sz="0" w:space="0" w:color="auto"/>
        <w:right w:val="none" w:sz="0" w:space="0" w:color="auto"/>
      </w:divBdr>
    </w:div>
    <w:div w:id="2104641894">
      <w:bodyDiv w:val="1"/>
      <w:marLeft w:val="0"/>
      <w:marRight w:val="0"/>
      <w:marTop w:val="0"/>
      <w:marBottom w:val="0"/>
      <w:divBdr>
        <w:top w:val="none" w:sz="0" w:space="0" w:color="auto"/>
        <w:left w:val="none" w:sz="0" w:space="0" w:color="auto"/>
        <w:bottom w:val="none" w:sz="0" w:space="0" w:color="auto"/>
        <w:right w:val="none" w:sz="0" w:space="0" w:color="auto"/>
      </w:divBdr>
    </w:div>
    <w:div w:id="2104911159">
      <w:bodyDiv w:val="1"/>
      <w:marLeft w:val="0"/>
      <w:marRight w:val="0"/>
      <w:marTop w:val="0"/>
      <w:marBottom w:val="0"/>
      <w:divBdr>
        <w:top w:val="none" w:sz="0" w:space="0" w:color="auto"/>
        <w:left w:val="none" w:sz="0" w:space="0" w:color="auto"/>
        <w:bottom w:val="none" w:sz="0" w:space="0" w:color="auto"/>
        <w:right w:val="none" w:sz="0" w:space="0" w:color="auto"/>
      </w:divBdr>
    </w:div>
    <w:div w:id="2106463340">
      <w:bodyDiv w:val="1"/>
      <w:marLeft w:val="0"/>
      <w:marRight w:val="0"/>
      <w:marTop w:val="0"/>
      <w:marBottom w:val="0"/>
      <w:divBdr>
        <w:top w:val="none" w:sz="0" w:space="0" w:color="auto"/>
        <w:left w:val="none" w:sz="0" w:space="0" w:color="auto"/>
        <w:bottom w:val="none" w:sz="0" w:space="0" w:color="auto"/>
        <w:right w:val="none" w:sz="0" w:space="0" w:color="auto"/>
      </w:divBdr>
    </w:div>
    <w:div w:id="2106614547">
      <w:bodyDiv w:val="1"/>
      <w:marLeft w:val="0"/>
      <w:marRight w:val="0"/>
      <w:marTop w:val="0"/>
      <w:marBottom w:val="0"/>
      <w:divBdr>
        <w:top w:val="none" w:sz="0" w:space="0" w:color="auto"/>
        <w:left w:val="none" w:sz="0" w:space="0" w:color="auto"/>
        <w:bottom w:val="none" w:sz="0" w:space="0" w:color="auto"/>
        <w:right w:val="none" w:sz="0" w:space="0" w:color="auto"/>
      </w:divBdr>
    </w:div>
    <w:div w:id="2109960015">
      <w:bodyDiv w:val="1"/>
      <w:marLeft w:val="0"/>
      <w:marRight w:val="0"/>
      <w:marTop w:val="0"/>
      <w:marBottom w:val="0"/>
      <w:divBdr>
        <w:top w:val="none" w:sz="0" w:space="0" w:color="auto"/>
        <w:left w:val="none" w:sz="0" w:space="0" w:color="auto"/>
        <w:bottom w:val="none" w:sz="0" w:space="0" w:color="auto"/>
        <w:right w:val="none" w:sz="0" w:space="0" w:color="auto"/>
      </w:divBdr>
    </w:div>
    <w:div w:id="2114591861">
      <w:bodyDiv w:val="1"/>
      <w:marLeft w:val="0"/>
      <w:marRight w:val="0"/>
      <w:marTop w:val="0"/>
      <w:marBottom w:val="0"/>
      <w:divBdr>
        <w:top w:val="none" w:sz="0" w:space="0" w:color="auto"/>
        <w:left w:val="none" w:sz="0" w:space="0" w:color="auto"/>
        <w:bottom w:val="none" w:sz="0" w:space="0" w:color="auto"/>
        <w:right w:val="none" w:sz="0" w:space="0" w:color="auto"/>
      </w:divBdr>
    </w:div>
    <w:div w:id="2116440888">
      <w:bodyDiv w:val="1"/>
      <w:marLeft w:val="0"/>
      <w:marRight w:val="0"/>
      <w:marTop w:val="0"/>
      <w:marBottom w:val="0"/>
      <w:divBdr>
        <w:top w:val="none" w:sz="0" w:space="0" w:color="auto"/>
        <w:left w:val="none" w:sz="0" w:space="0" w:color="auto"/>
        <w:bottom w:val="none" w:sz="0" w:space="0" w:color="auto"/>
        <w:right w:val="none" w:sz="0" w:space="0" w:color="auto"/>
      </w:divBdr>
    </w:div>
    <w:div w:id="2117745342">
      <w:bodyDiv w:val="1"/>
      <w:marLeft w:val="0"/>
      <w:marRight w:val="0"/>
      <w:marTop w:val="0"/>
      <w:marBottom w:val="0"/>
      <w:divBdr>
        <w:top w:val="none" w:sz="0" w:space="0" w:color="auto"/>
        <w:left w:val="none" w:sz="0" w:space="0" w:color="auto"/>
        <w:bottom w:val="none" w:sz="0" w:space="0" w:color="auto"/>
        <w:right w:val="none" w:sz="0" w:space="0" w:color="auto"/>
      </w:divBdr>
    </w:div>
    <w:div w:id="2118022826">
      <w:bodyDiv w:val="1"/>
      <w:marLeft w:val="0"/>
      <w:marRight w:val="0"/>
      <w:marTop w:val="0"/>
      <w:marBottom w:val="0"/>
      <w:divBdr>
        <w:top w:val="none" w:sz="0" w:space="0" w:color="auto"/>
        <w:left w:val="none" w:sz="0" w:space="0" w:color="auto"/>
        <w:bottom w:val="none" w:sz="0" w:space="0" w:color="auto"/>
        <w:right w:val="none" w:sz="0" w:space="0" w:color="auto"/>
      </w:divBdr>
    </w:div>
    <w:div w:id="2119833591">
      <w:bodyDiv w:val="1"/>
      <w:marLeft w:val="0"/>
      <w:marRight w:val="0"/>
      <w:marTop w:val="0"/>
      <w:marBottom w:val="0"/>
      <w:divBdr>
        <w:top w:val="none" w:sz="0" w:space="0" w:color="auto"/>
        <w:left w:val="none" w:sz="0" w:space="0" w:color="auto"/>
        <w:bottom w:val="none" w:sz="0" w:space="0" w:color="auto"/>
        <w:right w:val="none" w:sz="0" w:space="0" w:color="auto"/>
      </w:divBdr>
    </w:div>
    <w:div w:id="2121945919">
      <w:bodyDiv w:val="1"/>
      <w:marLeft w:val="0"/>
      <w:marRight w:val="0"/>
      <w:marTop w:val="0"/>
      <w:marBottom w:val="0"/>
      <w:divBdr>
        <w:top w:val="none" w:sz="0" w:space="0" w:color="auto"/>
        <w:left w:val="none" w:sz="0" w:space="0" w:color="auto"/>
        <w:bottom w:val="none" w:sz="0" w:space="0" w:color="auto"/>
        <w:right w:val="none" w:sz="0" w:space="0" w:color="auto"/>
      </w:divBdr>
    </w:div>
    <w:div w:id="2122411242">
      <w:bodyDiv w:val="1"/>
      <w:marLeft w:val="0"/>
      <w:marRight w:val="0"/>
      <w:marTop w:val="0"/>
      <w:marBottom w:val="0"/>
      <w:divBdr>
        <w:top w:val="none" w:sz="0" w:space="0" w:color="auto"/>
        <w:left w:val="none" w:sz="0" w:space="0" w:color="auto"/>
        <w:bottom w:val="none" w:sz="0" w:space="0" w:color="auto"/>
        <w:right w:val="none" w:sz="0" w:space="0" w:color="auto"/>
      </w:divBdr>
    </w:div>
    <w:div w:id="2122449709">
      <w:bodyDiv w:val="1"/>
      <w:marLeft w:val="0"/>
      <w:marRight w:val="0"/>
      <w:marTop w:val="0"/>
      <w:marBottom w:val="0"/>
      <w:divBdr>
        <w:top w:val="none" w:sz="0" w:space="0" w:color="auto"/>
        <w:left w:val="none" w:sz="0" w:space="0" w:color="auto"/>
        <w:bottom w:val="none" w:sz="0" w:space="0" w:color="auto"/>
        <w:right w:val="none" w:sz="0" w:space="0" w:color="auto"/>
      </w:divBdr>
    </w:div>
    <w:div w:id="2123108760">
      <w:bodyDiv w:val="1"/>
      <w:marLeft w:val="0"/>
      <w:marRight w:val="0"/>
      <w:marTop w:val="0"/>
      <w:marBottom w:val="0"/>
      <w:divBdr>
        <w:top w:val="none" w:sz="0" w:space="0" w:color="auto"/>
        <w:left w:val="none" w:sz="0" w:space="0" w:color="auto"/>
        <w:bottom w:val="none" w:sz="0" w:space="0" w:color="auto"/>
        <w:right w:val="none" w:sz="0" w:space="0" w:color="auto"/>
      </w:divBdr>
    </w:div>
    <w:div w:id="2123113384">
      <w:bodyDiv w:val="1"/>
      <w:marLeft w:val="0"/>
      <w:marRight w:val="0"/>
      <w:marTop w:val="0"/>
      <w:marBottom w:val="0"/>
      <w:divBdr>
        <w:top w:val="none" w:sz="0" w:space="0" w:color="auto"/>
        <w:left w:val="none" w:sz="0" w:space="0" w:color="auto"/>
        <w:bottom w:val="none" w:sz="0" w:space="0" w:color="auto"/>
        <w:right w:val="none" w:sz="0" w:space="0" w:color="auto"/>
      </w:divBdr>
    </w:div>
    <w:div w:id="2123185541">
      <w:bodyDiv w:val="1"/>
      <w:marLeft w:val="0"/>
      <w:marRight w:val="0"/>
      <w:marTop w:val="0"/>
      <w:marBottom w:val="0"/>
      <w:divBdr>
        <w:top w:val="none" w:sz="0" w:space="0" w:color="auto"/>
        <w:left w:val="none" w:sz="0" w:space="0" w:color="auto"/>
        <w:bottom w:val="none" w:sz="0" w:space="0" w:color="auto"/>
        <w:right w:val="none" w:sz="0" w:space="0" w:color="auto"/>
      </w:divBdr>
    </w:div>
    <w:div w:id="2126733016">
      <w:bodyDiv w:val="1"/>
      <w:marLeft w:val="0"/>
      <w:marRight w:val="0"/>
      <w:marTop w:val="0"/>
      <w:marBottom w:val="0"/>
      <w:divBdr>
        <w:top w:val="none" w:sz="0" w:space="0" w:color="auto"/>
        <w:left w:val="none" w:sz="0" w:space="0" w:color="auto"/>
        <w:bottom w:val="none" w:sz="0" w:space="0" w:color="auto"/>
        <w:right w:val="none" w:sz="0" w:space="0" w:color="auto"/>
      </w:divBdr>
    </w:div>
    <w:div w:id="2128742065">
      <w:bodyDiv w:val="1"/>
      <w:marLeft w:val="0"/>
      <w:marRight w:val="0"/>
      <w:marTop w:val="0"/>
      <w:marBottom w:val="0"/>
      <w:divBdr>
        <w:top w:val="none" w:sz="0" w:space="0" w:color="auto"/>
        <w:left w:val="none" w:sz="0" w:space="0" w:color="auto"/>
        <w:bottom w:val="none" w:sz="0" w:space="0" w:color="auto"/>
        <w:right w:val="none" w:sz="0" w:space="0" w:color="auto"/>
      </w:divBdr>
    </w:div>
    <w:div w:id="2128771065">
      <w:bodyDiv w:val="1"/>
      <w:marLeft w:val="0"/>
      <w:marRight w:val="0"/>
      <w:marTop w:val="0"/>
      <w:marBottom w:val="0"/>
      <w:divBdr>
        <w:top w:val="none" w:sz="0" w:space="0" w:color="auto"/>
        <w:left w:val="none" w:sz="0" w:space="0" w:color="auto"/>
        <w:bottom w:val="none" w:sz="0" w:space="0" w:color="auto"/>
        <w:right w:val="none" w:sz="0" w:space="0" w:color="auto"/>
      </w:divBdr>
    </w:div>
    <w:div w:id="2131824458">
      <w:bodyDiv w:val="1"/>
      <w:marLeft w:val="0"/>
      <w:marRight w:val="0"/>
      <w:marTop w:val="0"/>
      <w:marBottom w:val="0"/>
      <w:divBdr>
        <w:top w:val="none" w:sz="0" w:space="0" w:color="auto"/>
        <w:left w:val="none" w:sz="0" w:space="0" w:color="auto"/>
        <w:bottom w:val="none" w:sz="0" w:space="0" w:color="auto"/>
        <w:right w:val="none" w:sz="0" w:space="0" w:color="auto"/>
      </w:divBdr>
    </w:div>
    <w:div w:id="2134443447">
      <w:bodyDiv w:val="1"/>
      <w:marLeft w:val="0"/>
      <w:marRight w:val="0"/>
      <w:marTop w:val="0"/>
      <w:marBottom w:val="0"/>
      <w:divBdr>
        <w:top w:val="none" w:sz="0" w:space="0" w:color="auto"/>
        <w:left w:val="none" w:sz="0" w:space="0" w:color="auto"/>
        <w:bottom w:val="none" w:sz="0" w:space="0" w:color="auto"/>
        <w:right w:val="none" w:sz="0" w:space="0" w:color="auto"/>
      </w:divBdr>
    </w:div>
    <w:div w:id="2139294874">
      <w:bodyDiv w:val="1"/>
      <w:marLeft w:val="0"/>
      <w:marRight w:val="0"/>
      <w:marTop w:val="0"/>
      <w:marBottom w:val="0"/>
      <w:divBdr>
        <w:top w:val="none" w:sz="0" w:space="0" w:color="auto"/>
        <w:left w:val="none" w:sz="0" w:space="0" w:color="auto"/>
        <w:bottom w:val="none" w:sz="0" w:space="0" w:color="auto"/>
        <w:right w:val="none" w:sz="0" w:space="0" w:color="auto"/>
      </w:divBdr>
    </w:div>
    <w:div w:id="2139374791">
      <w:bodyDiv w:val="1"/>
      <w:marLeft w:val="0"/>
      <w:marRight w:val="0"/>
      <w:marTop w:val="0"/>
      <w:marBottom w:val="0"/>
      <w:divBdr>
        <w:top w:val="none" w:sz="0" w:space="0" w:color="auto"/>
        <w:left w:val="none" w:sz="0" w:space="0" w:color="auto"/>
        <w:bottom w:val="none" w:sz="0" w:space="0" w:color="auto"/>
        <w:right w:val="none" w:sz="0" w:space="0" w:color="auto"/>
      </w:divBdr>
    </w:div>
    <w:div w:id="2141457219">
      <w:bodyDiv w:val="1"/>
      <w:marLeft w:val="0"/>
      <w:marRight w:val="0"/>
      <w:marTop w:val="0"/>
      <w:marBottom w:val="0"/>
      <w:divBdr>
        <w:top w:val="none" w:sz="0" w:space="0" w:color="auto"/>
        <w:left w:val="none" w:sz="0" w:space="0" w:color="auto"/>
        <w:bottom w:val="none" w:sz="0" w:space="0" w:color="auto"/>
        <w:right w:val="none" w:sz="0" w:space="0" w:color="auto"/>
      </w:divBdr>
    </w:div>
    <w:div w:id="2142184008">
      <w:bodyDiv w:val="1"/>
      <w:marLeft w:val="0"/>
      <w:marRight w:val="0"/>
      <w:marTop w:val="0"/>
      <w:marBottom w:val="0"/>
      <w:divBdr>
        <w:top w:val="none" w:sz="0" w:space="0" w:color="auto"/>
        <w:left w:val="none" w:sz="0" w:space="0" w:color="auto"/>
        <w:bottom w:val="none" w:sz="0" w:space="0" w:color="auto"/>
        <w:right w:val="none" w:sz="0" w:space="0" w:color="auto"/>
      </w:divBdr>
    </w:div>
    <w:div w:id="214546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heypano.github.com/Capstone/" TargetMode="Externa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Lin12</b:Tag>
    <b:SourceType>JournalArticle</b:SourceType>
    <b:Guid>{7AF7A42D-0CC7-43B4-B092-6B6DC4F92C47}</b:Guid>
    <b:Title>An Investigation into Parent-Child Collaboration in Learning Computer Programming</b:Title>
    <b:Year>2012</b:Year>
    <b:Author>
      <b:Author>
        <b:NameList>
          <b:Person>
            <b:Last>Lin</b:Last>
            <b:First>Janet</b:First>
            <b:Middle>Mei-Chuen</b:Middle>
          </b:Person>
          <b:Person>
            <b:Last>Liu</b:Last>
            <b:First>Shu-Fen</b:First>
          </b:Person>
        </b:NameList>
      </b:Author>
    </b:Author>
    <b:JournalName>Educational Technology &amp; Society</b:JournalName>
    <b:Pages>162 - 173</b:Pages>
    <b:Volume>15</b:Volume>
    <b:RefOrder>1</b:RefOrder>
  </b:Source>
  <b:Source>
    <b:Tag>Goo11</b:Tag>
    <b:SourceType>JournalArticle</b:SourceType>
    <b:Guid>{5502D4F6-5784-4405-97D1-7E7D3A7CF571}</b:Guid>
    <b:Author>
      <b:Author>
        <b:NameList>
          <b:Person>
            <b:Last>Goode</b:Last>
            <b:First>Joanna</b:First>
          </b:Person>
          <b:Person>
            <b:Last>Margolis</b:Last>
            <b:First>Jane</b:First>
          </b:Person>
        </b:NameList>
      </b:Author>
    </b:Author>
    <b:Title>Exploring Computer Science: A Case Study of School Reform</b:Title>
    <b:Year>2011</b:Year>
    <b:JournalName>ACM Transactions on Computing Education (TOCE)</b:JournalName>
    <b:Volume>11</b:Volume>
    <b:Issue>2</b:Issue>
    <b:RefOrder>8</b:RefOrder>
  </b:Source>
  <b:Source>
    <b:Tag>Ken</b:Tag>
    <b:SourceType>BookSection</b:SourceType>
    <b:Guid>{6759A7D8-6E78-43E8-BD5D-7A9F7B622BB6}</b:Guid>
    <b:Author>
      <b:Author>
        <b:NameList>
          <b:Person>
            <b:Last>Kahn</b:Last>
            <b:First>Ken</b:First>
          </b:Person>
        </b:NameList>
      </b:Author>
    </b:Author>
    <b:Title>Generalizing by removing detail: how any program can be created by working with examples</b:Title>
    <b:BookTitle>Your wish is my command</b:BookTitle>
    <b:Year>2001</b:Year>
    <b:Pages>21–43</b:Pages>
    <b:City>San Francisco, CA, USA</b:City>
    <b:Publisher>Morgan Kaufmann Publishers Inc.</b:Publisher>
    <b:RefOrder>9</b:RefOrder>
  </b:Source>
  <b:Source>
    <b:Tag>Pet</b:Tag>
    <b:SourceType>JournalArticle</b:SourceType>
    <b:Guid>{07239D5B-43B8-4C40-934F-08F40F2F3B63}</b:Guid>
    <b:Author>
      <b:Author>
        <b:NameList>
          <b:Person>
            <b:Last>Wyeth</b:Last>
            <b:First>Peta</b:First>
          </b:Person>
        </b:NameList>
      </b:Author>
    </b:Author>
    <b:Title>How Young Children Learn to Program with Sensor, Action, and Logic Blocks</b:Title>
    <b:Year>2008</b:Year>
    <b:JournalName>Journal of the Learning Sciences</b:JournalName>
    <b:Pages>517-550</b:Pages>
    <b:Volume>17</b:Volume>
    <b:Issue>4</b:Issue>
    <b:RefOrder>13</b:RefOrder>
  </b:Source>
  <b:Source>
    <b:Tag>Kin07</b:Tag>
    <b:SourceType>ConferenceProceedings</b:SourceType>
    <b:Guid>{D9B3793F-94B5-46E3-B13F-9C4B1C134633}</b:Guid>
    <b:Author>
      <b:Author>
        <b:NameList>
          <b:Person>
            <b:Last>Kindborg</b:Last>
            <b:First>Mikael</b:First>
          </b:Person>
          <b:Person>
            <b:Last>Sökjer</b:Last>
            <b:First>Per</b:First>
          </b:Person>
        </b:NameList>
      </b:Author>
    </b:Author>
    <b:Title>How preschool children used a behaviour-based programming tool</b:Title>
    <b:Year>2007</b:Year>
    <b:City>Aalborg, Denmark</b:City>
    <b:ConferenceName>Proceedings of IDC 07</b:ConferenceName>
    <b:RefOrder>25</b:RefOrder>
  </b:Source>
  <b:Source>
    <b:Tag>Lee12</b:Tag>
    <b:SourceType>ConferenceProceedings</b:SourceType>
    <b:Guid>{ABC8E77A-5EB9-463F-B4DE-45446F6B9D95}</b:Guid>
    <b:Author>
      <b:Author>
        <b:NameList>
          <b:Person>
            <b:Last>Lee</b:Last>
            <b:First>Tak Yeon</b:First>
          </b:Person>
          <b:Person>
            <b:Last>Mauriello</b:Last>
            <b:First>Matthew Louis</b:First>
          </b:Person>
          <b:Person>
            <b:Last>Ingraham</b:Last>
            <b:First>John</b:First>
          </b:Person>
          <b:Person>
            <b:Last>Sopan</b:Last>
            <b:First>Awalin</b:First>
          </b:Person>
          <b:Person>
            <b:Last>Ahn</b:Last>
            <b:First>June</b:First>
          </b:Person>
          <b:Person>
            <b:Last>Bederson</b:Last>
            <b:First>Benjamin B.</b:First>
          </b:Person>
        </b:NameList>
      </b:Author>
    </b:Author>
    <b:Title>CTArcade: learning computational thinking while training virtual characters through game play</b:Title>
    <b:Year>2012</b:Year>
    <b:ConferenceName>Proceedings of CHI EA 12</b:ConferenceName>
    <b:City>Austin, TX, USA</b:City>
    <b:RefOrder>5</b:RefOrder>
  </b:Source>
  <b:Source>
    <b:Tag>Rev09</b:Tag>
    <b:SourceType>ConferenceProceedings</b:SourceType>
    <b:Guid>{4A748E6C-DD1B-451A-8006-EA124B07DE5D}</b:Guid>
    <b:Author>
      <b:Author>
        <b:NameList>
          <b:Person>
            <b:Last>Revelle</b:Last>
            <b:First>Glenda</b:First>
          </b:Person>
          <b:Person>
            <b:Last>Reardon</b:Last>
            <b:First>Emily</b:First>
          </b:Person>
        </b:NameList>
      </b:Author>
    </b:Author>
    <b:Title>Designing and testing mobile interfaces for children</b:Title>
    <b:Year>2009</b:Year>
    <b:ConferenceName>Proceedings of IDC 09</b:ConferenceName>
    <b:City>Como, Italy</b:City>
    <b:RefOrder>23</b:RefOrder>
  </b:Source>
  <b:Source>
    <b:Tag>She12</b:Tag>
    <b:SourceType>ConferenceProceedings</b:SourceType>
    <b:Guid>{10D190A4-F6AE-4084-93E0-8268B08EECB9}</b:Guid>
    <b:Author>
      <b:Author>
        <b:NameList>
          <b:Person>
            <b:Last>Sheehan</b:Last>
            <b:First>Robert</b:First>
          </b:Person>
          <b:Person>
            <b:Last>Cho</b:Last>
            <b:First>Ducksan</b:First>
          </b:Person>
          <b:Person>
            <b:Last>Park</b:Last>
            <b:First>Joon</b:First>
            <b:Middle>Ha</b:Middle>
          </b:Person>
        </b:NameList>
      </b:Author>
    </b:Author>
    <b:Title>Improving on a physics-based programming system for children</b:Title>
    <b:JournalName>IDC</b:JournalName>
    <b:Year>2012</b:Year>
    <b:Pages>312-315</b:Pages>
    <b:ConferenceName>Proceedings of IDC 12</b:ConferenceName>
    <b:City>Bremen, Germany</b:City>
    <b:RefOrder>4</b:RefOrder>
  </b:Source>
  <b:Source>
    <b:Tag>Gre10</b:Tag>
    <b:SourceType>ConferenceProceedings</b:SourceType>
    <b:Guid>{FE4909EB-B623-49F7-B2C2-E003A610E8B7}</b:Guid>
    <b:Author>
      <b:Author>
        <b:NameList>
          <b:Person>
            <b:Last>Walsh</b:Last>
            <b:First>Greg</b:First>
          </b:Person>
          <b:Person>
            <b:Last>Druin</b:Last>
            <b:First>Alison</b:First>
          </b:Person>
          <b:Person>
            <b:Last>Guha</b:Last>
            <b:First>Mona</b:First>
            <b:Middle>Leigh</b:Middle>
          </b:Person>
          <b:Person>
            <b:Last>Foss</b:Last>
            <b:First>Elizabeth</b:First>
          </b:Person>
          <b:Person>
            <b:Last>Golub</b:Last>
            <b:First>Evan</b:First>
          </b:Person>
          <b:Person>
            <b:Last>Hatley</b:Last>
            <b:First>Leshell</b:First>
          </b:Person>
          <b:Person>
            <b:Last>Bonsignore</b:Last>
            <b:First>Elizabeth</b:First>
          </b:Person>
          <b:Person>
            <b:Last>Franckel</b:Last>
            <b:First>Sonia</b:First>
          </b:Person>
        </b:NameList>
      </b:Author>
    </b:Author>
    <b:Title>Layered elaboration: a new technique for co-design with children</b:Title>
    <b:Year>2010</b:Year>
    <b:ConferenceName>Proceedings of CHI 10</b:ConferenceName>
    <b:City>Vancouver, CA</b:City>
    <b:RefOrder>15</b:RefOrder>
  </b:Source>
  <b:Source>
    <b:Tag>Sey80</b:Tag>
    <b:SourceType>Book</b:SourceType>
    <b:Guid>{D618E38F-F030-4C0E-B7AE-228ABA6E1E1A}</b:Guid>
    <b:Title>Mindstorms: children, computers, and powerful ideas</b:Title>
    <b:Year>1980</b:Year>
    <b:City>New York, NY, USA</b:City>
    <b:Author>
      <b:Author>
        <b:NameList>
          <b:Person>
            <b:Last>Papert</b:Last>
            <b:First>Seymour</b:First>
          </b:Person>
        </b:NameList>
      </b:Author>
    </b:Author>
    <b:Publisher>Basic Books, Inc</b:Publisher>
    <b:RefOrder>7</b:RefOrder>
  </b:Source>
  <b:Source>
    <b:Tag>Ali99</b:Tag>
    <b:SourceType>ConferenceProceedings</b:SourceType>
    <b:Guid>{98F8B7E1-0962-4A98-801E-417714312A44}</b:Guid>
    <b:Title>Cooperative inquiry: developing new technologies for children with children</b:Title>
    <b:Year>1999</b:Year>
    <b:City>Pittsburgh, PA, USA</b:City>
    <b:Author>
      <b:Author>
        <b:NameList>
          <b:Person>
            <b:Last>Druin</b:Last>
            <b:First>Allison</b:First>
          </b:Person>
        </b:NameList>
      </b:Author>
    </b:Author>
    <b:ConferenceName>Proceedings of CHI 99</b:ConferenceName>
    <b:RefOrder>10</b:RefOrder>
  </b:Source>
  <b:Source>
    <b:Tag>Mon</b:Tag>
    <b:SourceType>Book</b:SourceType>
    <b:Guid>{7A1F5BAF-0727-49F7-9126-83CC89887BE1}</b:Guid>
    <b:Author>
      <b:Author>
        <b:NameList>
          <b:Person>
            <b:Last>Guha</b:Last>
            <b:First>Mona</b:First>
            <b:Middle>Leigh</b:Middle>
          </b:Person>
          <b:Person>
            <b:Last>Druin</b:Last>
            <b:First>Allison</b:First>
          </b:Person>
          <b:Person>
            <b:Last>Chipman</b:Last>
            <b:First>Gene</b:First>
          </b:Person>
          <b:Person>
            <b:Last>Fails</b:Last>
            <b:First>Jerry</b:First>
            <b:Middle>Alan</b:Middle>
          </b:Person>
          <b:Person>
            <b:Last>Simms</b:Last>
            <b:First>Sante</b:First>
          </b:Person>
          <b:Person>
            <b:Last>Farber</b:Last>
            <b:First>Allison</b:First>
          </b:Person>
        </b:NameList>
      </b:Author>
    </b:Author>
    <b:Title>Mixing ideas: a new technique for working with young children as design partners</b:Title>
    <b:Year>2004</b:Year>
    <b:City>College Park, MD, USA</b:City>
    <b:Publisher>Proceedings of IDC 04</b:Publisher>
    <b:RefOrder>30</b:RefOrder>
  </b:Source>
  <b:Source>
    <b:Tag>All09</b:Tag>
    <b:SourceType>Book</b:SourceType>
    <b:Guid>{6AFAE833-C942-43EF-9BA4-19C579AEA5F1}</b:Guid>
    <b:Author>
      <b:Author>
        <b:NameList>
          <b:Person>
            <b:Last>Druin</b:Last>
            <b:First>Allison</b:First>
          </b:Person>
        </b:NameList>
      </b:Author>
    </b:Author>
    <b:Title>Mobile Technology for Children: Designing for Interaction and Learning</b:Title>
    <b:Year>2009</b:Year>
    <b:City>San Fransisco, CA, USA</b:City>
    <b:Publisher>Morgan Kaufmann Publishers Inc</b:Publisher>
    <b:RefOrder>21</b:RefOrder>
  </b:Source>
  <b:Source>
    <b:Tag>Jai03</b:Tag>
    <b:SourceType>Misc</b:SourceType>
    <b:Guid>{F9C326E2-A9FD-4CD9-B403-17D868000C39}</b:Guid>
    <b:Title>Physical programming: tools for kindergarten children to author physical interactive environments</b:Title>
    <b:Year>2003</b:Year>
    <b:City>University of Maryland, College Park, MD, USA</b:City>
    <b:Publisher>Thesis</b:Publisher>
    <b:Author>
      <b:Author>
        <b:NameList>
          <b:Person>
            <b:Last>Montemayor</b:Last>
            <b:First>Jaime</b:First>
          </b:Person>
        </b:NameList>
      </b:Author>
    </b:Author>
    <b:RefOrder>2</b:RefOrder>
  </b:Source>
  <b:Source>
    <b:Tag>Leo10</b:Tag>
    <b:SourceType>JournalArticle</b:SourceType>
    <b:Guid>{C553D5B8-1476-4761-8A32-94AB1E179E8C}</b:Guid>
    <b:Title>Preschool Cookbook of Computer Programming Topics</b:Title>
    <b:Year>2010</b:Year>
    <b:Author>
      <b:Author>
        <b:NameList>
          <b:Person>
            <b:Last>Morgado</b:Last>
            <b:First>Leonel</b:First>
          </b:Person>
          <b:Person>
            <b:Last>Cruz</b:Last>
            <b:First>Maria</b:First>
          </b:Person>
          <b:Person>
            <b:Last>Kahn</b:Last>
            <b:First>Ken</b:First>
          </b:Person>
        </b:NameList>
      </b:Author>
    </b:Author>
    <b:JournalName>Australasian Journal of Educational Technology</b:JournalName>
    <b:Volume>26</b:Volume>
    <b:Issue>3</b:Issue>
    <b:RefOrder>3</b:RefOrder>
  </b:Source>
  <b:Source>
    <b:Tag>Dav00</b:Tag>
    <b:SourceType>JournalArticle</b:SourceType>
    <b:Guid>{3761375E-F571-4B45-BAEF-09C744626E98}</b:Guid>
    <b:Author>
      <b:Author>
        <b:NameList>
          <b:Person>
            <b:Last>Smith</b:Last>
            <b:First>David</b:First>
            <b:Middle>Canfield</b:Middle>
          </b:Person>
          <b:Person>
            <b:Last>Cypher</b:Last>
            <b:First>Allen</b:First>
          </b:Person>
          <b:Person>
            <b:Last>Tesler</b:Last>
            <b:First>Larry</b:First>
          </b:Person>
        </b:NameList>
      </b:Author>
    </b:Author>
    <b:Title>Programming by example: novice programming comes of age</b:Title>
    <b:JournalName>Communications of the ACM</b:JournalName>
    <b:Year>2000</b:Year>
    <b:Pages>75-81</b:Pages>
    <b:Volume>43</b:Volume>
    <b:Issue>3</b:Issue>
    <b:RefOrder>20</b:RefOrder>
  </b:Source>
  <b:Source>
    <b:Tag>Bet09</b:Tag>
    <b:SourceType>ConferenceProceedings</b:SourceType>
    <b:Guid>{62DB9425-D85A-48AF-9279-0D7EC8EE7C9D}</b:Guid>
    <b:Title>Questioning video games' influence on CS interest</b:Title>
    <b:Year>2009</b:Year>
    <b:Author>
      <b:Author>
        <b:NameList>
          <b:Person>
            <b:Last>DiSalvo</b:Last>
            <b:First>Betsy</b:First>
            <b:Middle>James</b:Middle>
          </b:Person>
          <b:Person>
            <b:Last>Bruckman</b:Last>
            <b:First>Amy</b:First>
          </b:Person>
        </b:NameList>
      </b:Author>
    </b:Author>
    <b:ConferenceName>Proceedings of FDG 09</b:ConferenceName>
    <b:City>Port Canaveral, Florida, USA</b:City>
    <b:RefOrder>11</b:RefOrder>
  </b:Source>
  <b:Source>
    <b:Tag>Sip12</b:Tag>
    <b:SourceType>ConferenceProceedings</b:SourceType>
    <b:Guid>{CDA7B1B6-29F1-452A-9DD4-EA6559BAA152}</b:Guid>
    <b:Author>
      <b:Author>
        <b:NameList>
          <b:Person>
            <b:Last>Sipitakiat</b:Last>
            <b:First>Arnan</b:First>
          </b:Person>
          <b:Person>
            <b:Last>Nusen</b:Last>
            <b:First>Nusarin</b:First>
          </b:Person>
        </b:NameList>
      </b:Author>
    </b:Author>
    <b:Title>Robo-Blocks: designing debugging abilities in a tangible programming system for early primary school children</b:Title>
    <b:Year>2012</b:Year>
    <b:ConferenceName>Proceedings of IDC 12</b:ConferenceName>
    <b:City>Bremen, Germany</b:City>
    <b:RefOrder>6</b:RefOrder>
  </b:Source>
  <b:Source>
    <b:Tag>McK10</b:Tag>
    <b:SourceType>ConferenceProceedings</b:SourceType>
    <b:Guid>{86EF4F87-DC45-4A0C-99DB-A3DA9DC98D5B}</b:Guid>
    <b:Author>
      <b:Author>
        <b:NameList>
          <b:Person>
            <b:Last>McKnight</b:Last>
            <b:First>Lorna</b:First>
          </b:Person>
          <b:Person>
            <b:Last>Fitton</b:Last>
            <b:First>Daniel</b:First>
          </b:Person>
        </b:NameList>
      </b:Author>
    </b:Author>
    <b:Title>Touch-screen technology for children: giving the right instructions and getting the right responses</b:Title>
    <b:Year>2010</b:Year>
    <b:ConferenceName>Proceedings of IDC 10</b:ConferenceName>
    <b:City>Barcelona, Spain</b:City>
    <b:RefOrder>22</b:RefOrder>
  </b:Source>
  <b:Source>
    <b:Tag>All02</b:Tag>
    <b:SourceType>JournalArticle</b:SourceType>
    <b:Guid>{F5BB38B2-79F8-4BF5-9CF6-6E9470CE78A0}</b:Guid>
    <b:Title>Unlocking the clubhouse: the Carnegie Mellon experience</b:Title>
    <b:Year>2002</b:Year>
    <b:ConferenceName>ACM SIGCSE Bulletin</b:ConferenceName>
    <b:Author>
      <b:Author>
        <b:NameList>
          <b:Person>
            <b:Last>Fisher</b:Last>
            <b:First>Allan</b:First>
          </b:Person>
          <b:Person>
            <b:Last>Margolis</b:Last>
            <b:First>Jane</b:First>
          </b:Person>
        </b:NameList>
      </b:Author>
    </b:Author>
    <b:JournalName>ACM SIGCSE Bulletin</b:JournalName>
    <b:Pages>79-83</b:Pages>
    <b:Volume>34</b:Volume>
    <b:Issue>2</b:Issue>
    <b:RefOrder>12</b:RefOrder>
  </b:Source>
  <b:Source>
    <b:Tag>Pet03</b:Tag>
    <b:SourceType>ConferenceProceedings</b:SourceType>
    <b:Guid>{802AAF51-5148-49B1-9437-41CF5E5761FC}</b:Guid>
    <b:Author>
      <b:Author>
        <b:NameList>
          <b:Person>
            <b:Last>Wyeth</b:Last>
            <b:First>Peta</b:First>
          </b:Person>
          <b:Person>
            <b:Last>Purchase</b:Last>
            <b:First>Helen</b:First>
            <b:Middle>C.</b:Middle>
          </b:Person>
        </b:NameList>
      </b:Author>
    </b:Author>
    <b:Title>Using developmental theories to inform the design of technology for children</b:Title>
    <b:Year>2003</b:Year>
    <b:ConferenceName>Proceedings IDC 03</b:ConferenceName>
    <b:RefOrder>27</b:RefOrder>
  </b:Source>
  <b:Source>
    <b:Tag>All93</b:Tag>
    <b:SourceType>Book</b:SourceType>
    <b:Guid>{61D02553-C1E0-4AE2-8AB9-89DAF19BCCA0}</b:Guid>
    <b:Title>Watch what I do: programming by demonstration</b:Title>
    <b:Year>1993</b:Year>
    <b:City>MIT Press</b:City>
    <b:Author>
      <b:Author>
        <b:NameList>
          <b:Person>
            <b:Last>Cypher</b:Last>
            <b:First>Allen</b:First>
          </b:Person>
          <b:Person>
            <b:Last>Halbert</b:Last>
            <b:First>Daniel</b:First>
            <b:Middle>C.</b:Middle>
          </b:Person>
          <b:Person>
            <b:Last>Kurlander</b:Last>
            <b:First>David</b:First>
          </b:Person>
          <b:Person>
            <b:Last>Lieberman</b:Last>
            <b:First>Henry</b:First>
          </b:Person>
          <b:Person>
            <b:Last>Maulsby</b:Last>
            <b:First>David</b:First>
          </b:Person>
          <b:Person>
            <b:Last>Myers</b:Last>
            <b:First>Brad</b:First>
            <b:Middle>A.</b:Middle>
          </b:Person>
          <b:Person>
            <b:Last>Turransky</b:Last>
            <b:First>Alan</b:First>
          </b:Person>
        </b:NameList>
      </b:Author>
    </b:Author>
    <b:Publisher>Cambridge, MA, USA</b:Publisher>
    <b:RefOrder>16</b:RefOrder>
  </b:Source>
  <b:Source>
    <b:Tag>Jul07</b:Tag>
    <b:SourceType>Book</b:SourceType>
    <b:Guid>{BB47C032-44D7-4F99-8799-097AE06E4F43}</b:Guid>
    <b:Title>Basics of Qualitative Research: Techniques and Procedures for Developing Grounded Theory</b:Title>
    <b:Year>2007</b:Year>
    <b:Publisher>Sage Publications, Inc</b:Publisher>
    <b:Author>
      <b:Author>
        <b:NameList>
          <b:Person>
            <b:Last>Corbin</b:Last>
            <b:First>Juliet</b:First>
          </b:Person>
          <b:Person>
            <b:Last>Strauss</b:Last>
            <b:First>Anselm</b:First>
          </b:Person>
        </b:NameList>
      </b:Author>
    </b:Author>
    <b:RefOrder>31</b:RefOrder>
  </b:Source>
  <b:Source>
    <b:Tag>All03</b:Tag>
    <b:SourceType>ConferenceProceedings</b:SourceType>
    <b:Guid>{61F0BFDB-91F2-4FE1-A9F4-EC6ED55E1070}</b:Guid>
    <b:Author>
      <b:Author>
        <b:NameList>
          <b:Person>
            <b:Last>Fisher</b:Last>
            <b:First>Allan</b:First>
          </b:Person>
          <b:Person>
            <b:Last>Margolis</b:Last>
            <b:First>Jane</b:First>
          </b:Person>
        </b:NameList>
      </b:Author>
    </b:Author>
    <b:Title>Unlocking the clubhouse: women in computing</b:Title>
    <b:Year>2003</b:Year>
    <b:ConferenceName>Proceedings of SIGCSE 03</b:ConferenceName>
    <b:City>Reno, NV, USA</b:City>
    <b:RefOrder>14</b:RefOrder>
  </b:Source>
  <b:Source>
    <b:Tag>Qua87</b:Tag>
    <b:SourceType>BookSection</b:SourceType>
    <b:Guid>{6BDC47D6-1AE0-4EDC-9C97-76A8850D828E}</b:Guid>
    <b:Title>Open Coding</b:Title>
    <b:Year>1987</b:Year>
    <b:Publisher>Cambridge University Press</b:Publisher>
    <b:Author>
      <b:Author>
        <b:NameList>
          <b:Person>
            <b:Last>Strauss</b:Last>
            <b:First>Anselm</b:First>
          </b:Person>
        </b:NameList>
      </b:Author>
    </b:Author>
    <b:BookTitle>Qualitative Analysis for Social Scientists</b:BookTitle>
    <b:Pages>28-32</b:Pages>
    <b:RefOrder>32</b:RefOrder>
  </b:Source>
  <b:Source>
    <b:Tag>Joh10</b:Tag>
    <b:SourceType>JournalArticle</b:SourceType>
    <b:Guid>{10BB0F15-54FA-4DD1-BA6A-35B27E9F1C5C}</b:Guid>
    <b:Author>
      <b:Author>
        <b:NameList>
          <b:Person>
            <b:Last>Maloney</b:Last>
            <b:First>John</b:First>
          </b:Person>
          <b:Person>
            <b:Last>Resnick</b:Last>
            <b:First>Mitchel</b:First>
          </b:Person>
          <b:Person>
            <b:Last>Rusk</b:Last>
            <b:First>Natalie</b:First>
          </b:Person>
          <b:Person>
            <b:Last>Silverman</b:Last>
            <b:First>Brian</b:First>
          </b:Person>
          <b:Person>
            <b:Last>Eastmond</b:Last>
            <b:First>Evelyn</b:First>
          </b:Person>
        </b:NameList>
      </b:Author>
    </b:Author>
    <b:Title>The Scratch Programming Language and Environment</b:Title>
    <b:Year>2010</b:Year>
    <b:JournalName>ACM Transactions on Computing Education</b:JournalName>
    <b:Volume>10</b:Volume>
    <b:Issue>4</b:Issue>
    <b:RefOrder>19</b:RefOrder>
  </b:Source>
  <b:Source>
    <b:Tag>Pet02</b:Tag>
    <b:SourceType>ConferenceProceedings</b:SourceType>
    <b:Guid>{9DE83AA5-9953-431D-83DF-09C81500F6D2}</b:Guid>
    <b:Author>
      <b:Author>
        <b:NameList>
          <b:Person>
            <b:Last>Wyeth</b:Last>
            <b:First>Peta</b:First>
          </b:Person>
          <b:Person>
            <b:Last>Purchase</b:Last>
            <b:First>Helen</b:First>
            <b:Middle>C.</b:Middle>
          </b:Person>
        </b:NameList>
      </b:Author>
    </b:Author>
    <b:Title>Tangible programming elements for young children</b:Title>
    <b:Year>2002</b:Year>
    <b:ConferenceName>Proceedings of CHI EA 02</b:ConferenceName>
    <b:City>Minneapolis, MN, USA</b:City>
    <b:RefOrder>26</b:RefOrder>
  </b:Source>
  <b:Source>
    <b:Tag>Mov13</b:Tag>
    <b:SourceType>InternetSite</b:SourceType>
    <b:Guid>{A0F9AD4C-615C-4EF4-8085-F97045972DEA}</b:Guid>
    <b:Title>Move the Turtle</b:Title>
    <b:YearAccessed>2013</b:YearAccessed>
    <b:URL>http://movetheturtle.com/</b:URL>
    <b:ProductionCompany>Geek Kids</b:ProductionCompany>
    <b:RefOrder>28</b:RefOrder>
  </b:Source>
  <b:Source>
    <b:Tag>Bar11</b:Tag>
    <b:SourceType>JournalArticle</b:SourceType>
    <b:Guid>{B2FF40C6-4713-4CFB-9291-369159CC5310}</b:Guid>
    <b:Author>
      <b:Author>
        <b:NameList>
          <b:Person>
            <b:Last>Barr</b:Last>
            <b:First>Valerie</b:First>
          </b:Person>
          <b:Person>
            <b:Last>Stephenson</b:Last>
            <b:First>Chris</b:First>
          </b:Person>
        </b:NameList>
      </b:Author>
    </b:Author>
    <b:Title>Bringing computational thinking to K-12: what is Involved and what is the role of the computer science education community?</b:Title>
    <b:Year>2011</b:Year>
    <b:JournalName>ACM Inroads</b:JournalName>
    <b:Pages>48-54</b:Pages>
    <b:Volume>2</b:Volume>
    <b:Issue>1</b:Issue>
    <b:RefOrder>24</b:RefOrder>
  </b:Source>
  <b:Source>
    <b:Tag>Jan02</b:Tag>
    <b:SourceType>ConferenceProceedings</b:SourceType>
    <b:Guid>{7B6B2DDF-C525-4FF8-9749-3AC342EFF97F}</b:Guid>
    <b:Title>Endurability, engagement and expectations: Measuring children's fun</b:Title>
    <b:Year>2002</b:Year>
    <b:ConferenceName>Proceedings of IDC 02</b:ConferenceName>
    <b:City>Eindhoven, Netherlands</b:City>
    <b:Author>
      <b:Author>
        <b:NameList>
          <b:Person>
            <b:Last>Read</b:Last>
            <b:First>Janet</b:First>
          </b:Person>
          <b:Person>
            <b:Last>MacFarlane</b:Last>
            <b:First>Stuart</b:First>
          </b:Person>
          <b:Person>
            <b:Last>Casey</b:Last>
            <b:First>Chris</b:First>
          </b:Person>
        </b:NameList>
      </b:Author>
    </b:Author>
    <b:RefOrder>33</b:RefOrder>
  </b:Source>
  <b:Source>
    <b:Tag>Ken96</b:Tag>
    <b:SourceType>JournalArticle</b:SourceType>
    <b:Guid>{FCFF235B-28F5-41BD-8FB2-A9D5CC870A3F}</b:Guid>
    <b:Title>ToonTalk -- An Animated Programming Environment for Children</b:Title>
    <b:Year>1996</b:Year>
    <b:Author>
      <b:Author>
        <b:NameList>
          <b:Person>
            <b:Last>Kahn</b:Last>
            <b:First>Ken</b:First>
          </b:Person>
        </b:NameList>
      </b:Author>
    </b:Author>
    <b:JournalName>The Journal of Visual Languages and Computing</b:JournalName>
    <b:Volume>7</b:Volume>
    <b:Issue>2</b:Issue>
    <b:RefOrder>18</b:RefOrder>
  </b:Source>
  <b:Source>
    <b:Tag>All91</b:Tag>
    <b:SourceType>ConferenceProceedings</b:SourceType>
    <b:Guid>{CC7B0DF3-35A9-4A71-B0E1-A4638344D54B}</b:Guid>
    <b:Title>EAGER: programming repetitive tasks by example</b:Title>
    <b:Year>1991</b:Year>
    <b:Author>
      <b:Author>
        <b:NameList>
          <b:Person>
            <b:Last>Cypher</b:Last>
            <b:First>Allen</b:First>
          </b:Person>
        </b:NameList>
      </b:Author>
    </b:Author>
    <b:ConferenceName>CHI '91 Proceedings of the SIGCHI Conference on Human Factors in Computing Systems</b:ConferenceName>
    <b:City>New Orleans, Louisiana, USA</b:City>
    <b:RefOrder>17</b:RefOrder>
  </b:Source>
  <b:Source>
    <b:Tag>Eck</b:Tag>
    <b:SourceType>ConferenceProceedings</b:SourceType>
    <b:Guid>{8D198768-F016-418B-A7D8-C852DD31C871}</b:Guid>
    <b:Title>What does it take to learn 'programming thinking'</b:Title>
    <b:ConferenceName>ICER '05 Proceedings of the first international workshop on Computing education research</b:ConferenceName>
    <b:Author>
      <b:Author>
        <b:NameList>
          <b:Person>
            <b:Last>Eckerdal</b:Last>
            <b:First>Anna</b:First>
          </b:Person>
          <b:Person>
            <b:Last>Michael</b:Last>
            <b:First>Thuné</b:First>
          </b:Person>
          <b:Person>
            <b:Last>Berglund</b:Last>
            <b:First>Anders</b:First>
          </b:Person>
        </b:NameList>
      </b:Author>
    </b:Author>
    <b:RefOrder>29</b:RefOrder>
  </b:Source>
</b:Sources>
</file>

<file path=customXml/itemProps1.xml><?xml version="1.0" encoding="utf-8"?>
<ds:datastoreItem xmlns:ds="http://schemas.openxmlformats.org/officeDocument/2006/customXml" ds:itemID="{95B31E1F-6CF9-415F-A58C-C633B6FD2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11224</Words>
  <Characters>63979</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Panagis Papadatos</dc:creator>
  <cp:lastModifiedBy>Panagis Papadatos</cp:lastModifiedBy>
  <cp:revision>2</cp:revision>
  <cp:lastPrinted>2013-04-08T06:26:00Z</cp:lastPrinted>
  <dcterms:created xsi:type="dcterms:W3CDTF">2013-04-18T06:03:00Z</dcterms:created>
  <dcterms:modified xsi:type="dcterms:W3CDTF">2013-04-18T06:03:00Z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zotero-version="3.0.11.1"&gt;&lt;session id="BqS0bGBJ"/&gt;&lt;style id="http://www.zotero.org/styles/chicago-author-date" hasBibliography="1" bibliographyStyleHasBeenSet="1"/&gt;&lt;prefs&gt;&lt;pref name="fieldType" value="Field"/&gt;&lt;pref name="storeRefere</vt:lpwstr>
  </property>
  <property fmtid="{D5CDD505-2E9C-101B-9397-08002B2CF9AE}" pid="3" name="ZOTERO_PREF_2">
    <vt:lpwstr>nces" value="true"/&gt;&lt;pref name="noteType" value="0"/&gt;&lt;/prefs&gt;&lt;/data&gt;</vt:lpwstr>
  </property>
</Properties>
</file>